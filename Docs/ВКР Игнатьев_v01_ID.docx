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C4D033" w14:textId="2DF1AA90" w:rsidR="009353BD" w:rsidRPr="006E3E21" w:rsidRDefault="009353BD" w:rsidP="00C87123">
      <w:pPr>
        <w:jc w:val="center"/>
        <w:rPr>
          <w:rFonts w:cs="Times New Roman"/>
          <w:sz w:val="28"/>
          <w:szCs w:val="28"/>
        </w:rPr>
      </w:pPr>
      <w:bookmarkStart w:id="0" w:name="_Hlk104264877"/>
      <w:bookmarkEnd w:id="0"/>
      <w:r w:rsidRPr="006E3E21">
        <w:rPr>
          <w:rFonts w:cs="Times New Roman"/>
          <w:sz w:val="28"/>
          <w:szCs w:val="28"/>
        </w:rPr>
        <w:t>Министерство науки и высшего образования Российской Федерации</w:t>
      </w:r>
    </w:p>
    <w:p w14:paraId="669D7D3F" w14:textId="77777777" w:rsidR="009353BD" w:rsidRPr="006E3E21" w:rsidRDefault="009353BD" w:rsidP="00C87123">
      <w:pPr>
        <w:jc w:val="center"/>
        <w:rPr>
          <w:rFonts w:cs="Times New Roman"/>
          <w:sz w:val="28"/>
          <w:szCs w:val="28"/>
        </w:rPr>
      </w:pPr>
      <w:r w:rsidRPr="006E3E21">
        <w:rPr>
          <w:rFonts w:cs="Times New Roman"/>
          <w:sz w:val="28"/>
          <w:szCs w:val="28"/>
        </w:rPr>
        <w:t>Санкт-Петербургский политехнический университет Петра Великого</w:t>
      </w:r>
    </w:p>
    <w:p w14:paraId="54FDF5C5" w14:textId="08956EEE" w:rsidR="009353BD" w:rsidRDefault="009353BD" w:rsidP="00C87123">
      <w:pPr>
        <w:jc w:val="center"/>
        <w:rPr>
          <w:rFonts w:cs="Times New Roman"/>
          <w:sz w:val="28"/>
          <w:szCs w:val="28"/>
        </w:rPr>
      </w:pPr>
      <w:r w:rsidRPr="006E3E21">
        <w:rPr>
          <w:rFonts w:cs="Times New Roman"/>
          <w:sz w:val="28"/>
          <w:szCs w:val="28"/>
        </w:rPr>
        <w:t>Физико-механический институт</w:t>
      </w:r>
    </w:p>
    <w:p w14:paraId="67CD6312" w14:textId="77777777" w:rsidR="00507B89" w:rsidRPr="006E3E21" w:rsidRDefault="00507B89" w:rsidP="00C87123">
      <w:pPr>
        <w:jc w:val="center"/>
        <w:rPr>
          <w:rFonts w:cs="Times New Roman"/>
          <w:sz w:val="28"/>
          <w:szCs w:val="28"/>
        </w:rPr>
      </w:pPr>
    </w:p>
    <w:p w14:paraId="4B95DCC6" w14:textId="77777777" w:rsidR="009353BD" w:rsidRPr="006E3E21" w:rsidRDefault="009353BD" w:rsidP="00C87123">
      <w:pPr>
        <w:jc w:val="right"/>
        <w:rPr>
          <w:rFonts w:cs="Times New Roman"/>
          <w:sz w:val="28"/>
          <w:szCs w:val="28"/>
        </w:rPr>
      </w:pPr>
      <w:r w:rsidRPr="006E3E21">
        <w:rPr>
          <w:rFonts w:cs="Times New Roman"/>
          <w:sz w:val="28"/>
          <w:szCs w:val="28"/>
        </w:rPr>
        <w:t>Работа допущена к защите</w:t>
      </w:r>
    </w:p>
    <w:p w14:paraId="6E4A0FE1" w14:textId="1ED72EFB" w:rsidR="00C87123" w:rsidRPr="006E3E21" w:rsidRDefault="006E3E21" w:rsidP="006E3E21">
      <w:pPr>
        <w:ind w:left="4248" w:firstLine="708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  </w:t>
      </w:r>
      <w:r w:rsidR="009353BD" w:rsidRPr="006E3E21">
        <w:rPr>
          <w:rFonts w:cs="Times New Roman"/>
          <w:sz w:val="28"/>
          <w:szCs w:val="28"/>
        </w:rPr>
        <w:t xml:space="preserve">Руководитель ОП </w:t>
      </w:r>
    </w:p>
    <w:p w14:paraId="0E8DF3F7" w14:textId="77777777" w:rsidR="006E3E21" w:rsidRPr="006E3E21" w:rsidRDefault="006E3E21" w:rsidP="00C87123">
      <w:pPr>
        <w:jc w:val="right"/>
        <w:rPr>
          <w:rFonts w:cs="Times New Roman"/>
          <w:sz w:val="32"/>
          <w:szCs w:val="32"/>
        </w:rPr>
      </w:pPr>
      <w:r w:rsidRPr="006E3E21">
        <w:rPr>
          <w:rFonts w:cs="Times New Roman"/>
          <w:sz w:val="28"/>
          <w:szCs w:val="28"/>
        </w:rPr>
        <w:t>К. Н. Козлов</w:t>
      </w:r>
      <w:r w:rsidRPr="006E3E21">
        <w:rPr>
          <w:rFonts w:cs="Times New Roman"/>
          <w:sz w:val="32"/>
          <w:szCs w:val="32"/>
        </w:rPr>
        <w:t xml:space="preserve"> </w:t>
      </w:r>
    </w:p>
    <w:p w14:paraId="7BAC7B5F" w14:textId="538671DA" w:rsidR="009353BD" w:rsidRDefault="009353BD" w:rsidP="00C87123">
      <w:pPr>
        <w:jc w:val="right"/>
        <w:rPr>
          <w:rFonts w:cs="Times New Roman"/>
          <w:sz w:val="28"/>
          <w:szCs w:val="28"/>
        </w:rPr>
      </w:pPr>
      <w:r w:rsidRPr="006E3E21">
        <w:rPr>
          <w:rFonts w:cs="Times New Roman"/>
          <w:sz w:val="28"/>
          <w:szCs w:val="28"/>
        </w:rPr>
        <w:t>«___»</w:t>
      </w:r>
      <w:r w:rsidR="00713584" w:rsidRPr="002266E7">
        <w:rPr>
          <w:rFonts w:cs="Times New Roman"/>
          <w:sz w:val="28"/>
          <w:szCs w:val="28"/>
        </w:rPr>
        <w:t xml:space="preserve"> </w:t>
      </w:r>
      <w:r w:rsidRPr="006E3E21">
        <w:rPr>
          <w:rFonts w:cs="Times New Roman"/>
          <w:sz w:val="28"/>
          <w:szCs w:val="28"/>
        </w:rPr>
        <w:t>____________</w:t>
      </w:r>
      <w:r w:rsidR="006E3E21">
        <w:rPr>
          <w:rFonts w:cs="Times New Roman"/>
          <w:sz w:val="28"/>
          <w:szCs w:val="28"/>
        </w:rPr>
        <w:t xml:space="preserve"> </w:t>
      </w:r>
      <w:r w:rsidRPr="006E3E21">
        <w:rPr>
          <w:rFonts w:cs="Times New Roman"/>
          <w:sz w:val="28"/>
          <w:szCs w:val="28"/>
        </w:rPr>
        <w:t>20</w:t>
      </w:r>
      <w:r w:rsidR="006E3E21">
        <w:rPr>
          <w:rFonts w:cs="Times New Roman"/>
          <w:sz w:val="28"/>
          <w:szCs w:val="28"/>
        </w:rPr>
        <w:t>22</w:t>
      </w:r>
      <w:r w:rsidRPr="006E3E21">
        <w:rPr>
          <w:rFonts w:cs="Times New Roman"/>
          <w:sz w:val="28"/>
          <w:szCs w:val="28"/>
        </w:rPr>
        <w:t xml:space="preserve"> г. </w:t>
      </w:r>
    </w:p>
    <w:p w14:paraId="16DAA5E2" w14:textId="5D1A8353" w:rsidR="006E3E21" w:rsidRDefault="006E3E21" w:rsidP="00C87123">
      <w:pPr>
        <w:jc w:val="right"/>
        <w:rPr>
          <w:rFonts w:cs="Times New Roman"/>
          <w:sz w:val="28"/>
          <w:szCs w:val="28"/>
        </w:rPr>
      </w:pPr>
    </w:p>
    <w:p w14:paraId="5D2CF825" w14:textId="77777777" w:rsidR="006E3E21" w:rsidRPr="006E3E21" w:rsidRDefault="006E3E21" w:rsidP="00C87123">
      <w:pPr>
        <w:jc w:val="right"/>
        <w:rPr>
          <w:rFonts w:cs="Times New Roman"/>
          <w:sz w:val="28"/>
          <w:szCs w:val="28"/>
        </w:rPr>
      </w:pPr>
    </w:p>
    <w:p w14:paraId="60960FF3" w14:textId="5B192488" w:rsidR="00C87123" w:rsidRPr="00BF5874" w:rsidRDefault="009353BD" w:rsidP="006E3E21">
      <w:pPr>
        <w:jc w:val="center"/>
        <w:rPr>
          <w:rFonts w:cs="Times New Roman"/>
          <w:b/>
          <w:bCs/>
          <w:sz w:val="28"/>
          <w:szCs w:val="28"/>
        </w:rPr>
      </w:pPr>
      <w:r w:rsidRPr="00BF5874">
        <w:rPr>
          <w:rFonts w:cs="Times New Roman"/>
          <w:b/>
          <w:bCs/>
          <w:sz w:val="28"/>
          <w:szCs w:val="28"/>
        </w:rPr>
        <w:t xml:space="preserve">ВЫПУСКНАЯ КВАЛИФИКАЦИОННАЯ РАБОТА </w:t>
      </w:r>
      <w:r w:rsidR="00CC6C2E" w:rsidRPr="00BF5874">
        <w:rPr>
          <w:rFonts w:cs="Times New Roman"/>
          <w:b/>
          <w:bCs/>
          <w:sz w:val="28"/>
          <w:szCs w:val="28"/>
        </w:rPr>
        <w:t>БАКАЛАВРА</w:t>
      </w:r>
    </w:p>
    <w:p w14:paraId="3E28E131" w14:textId="7670E5F5" w:rsidR="00E466AA" w:rsidRPr="005F1F49" w:rsidRDefault="006E3E21" w:rsidP="006E3E21">
      <w:pPr>
        <w:pStyle w:val="a3"/>
        <w:spacing w:line="360" w:lineRule="auto"/>
        <w:jc w:val="center"/>
        <w:rPr>
          <w:rFonts w:cs="Times New Roman"/>
          <w:b/>
          <w:bCs/>
          <w:color w:val="000000"/>
          <w:sz w:val="28"/>
          <w:szCs w:val="28"/>
          <w:shd w:val="clear" w:color="auto" w:fill="FFFFFF"/>
        </w:rPr>
      </w:pPr>
      <w:r w:rsidRPr="005F1F49">
        <w:rPr>
          <w:rFonts w:cs="Times New Roman"/>
          <w:b/>
          <w:bCs/>
          <w:color w:val="000000"/>
          <w:sz w:val="28"/>
          <w:szCs w:val="28"/>
          <w:shd w:val="clear" w:color="auto" w:fill="FFFFFF"/>
        </w:rPr>
        <w:t>ПОСТРОЕНИЕ ЛАНДШАФТНЫХ КАРТ НА ОСНОВЕ ГЕНЕРАТИВНЫХ НЕЙРОННЫХ СЕТЕЙ</w:t>
      </w:r>
    </w:p>
    <w:p w14:paraId="6432EAAD" w14:textId="77777777" w:rsidR="006E3E21" w:rsidRPr="006E3E21" w:rsidRDefault="006E3E21" w:rsidP="006E3E21">
      <w:pPr>
        <w:pStyle w:val="a3"/>
        <w:spacing w:line="360" w:lineRule="auto"/>
        <w:jc w:val="center"/>
        <w:rPr>
          <w:rFonts w:cs="Times New Roman"/>
          <w:sz w:val="28"/>
          <w:szCs w:val="28"/>
        </w:rPr>
      </w:pPr>
    </w:p>
    <w:p w14:paraId="22E8D0F0" w14:textId="0AA1CEC5" w:rsidR="00C87123" w:rsidRPr="006E3E21" w:rsidRDefault="009353BD">
      <w:pPr>
        <w:rPr>
          <w:rFonts w:cs="Times New Roman"/>
          <w:sz w:val="28"/>
          <w:szCs w:val="28"/>
        </w:rPr>
      </w:pPr>
      <w:r w:rsidRPr="006E3E21">
        <w:rPr>
          <w:rFonts w:cs="Times New Roman"/>
          <w:sz w:val="28"/>
          <w:szCs w:val="28"/>
        </w:rPr>
        <w:t>по направлению подготовки</w:t>
      </w:r>
      <w:r w:rsidR="00E466AA" w:rsidRPr="006E3E21">
        <w:rPr>
          <w:rFonts w:cs="Times New Roman"/>
          <w:sz w:val="28"/>
          <w:szCs w:val="28"/>
        </w:rPr>
        <w:t xml:space="preserve"> 01.03.02 Прикладная математика и информатика</w:t>
      </w:r>
      <w:r w:rsidRPr="006E3E21">
        <w:rPr>
          <w:rFonts w:cs="Times New Roman"/>
          <w:sz w:val="28"/>
          <w:szCs w:val="28"/>
        </w:rPr>
        <w:t xml:space="preserve"> </w:t>
      </w:r>
    </w:p>
    <w:p w14:paraId="60B83E03" w14:textId="4FCAA83F" w:rsidR="00E466AA" w:rsidRPr="006E3E21" w:rsidRDefault="009353BD">
      <w:pPr>
        <w:rPr>
          <w:rFonts w:cs="Times New Roman"/>
          <w:sz w:val="28"/>
          <w:szCs w:val="28"/>
        </w:rPr>
      </w:pPr>
      <w:r w:rsidRPr="006E3E21">
        <w:rPr>
          <w:rFonts w:cs="Times New Roman"/>
          <w:sz w:val="28"/>
          <w:szCs w:val="28"/>
        </w:rPr>
        <w:t xml:space="preserve">Направленность (профиль) </w:t>
      </w:r>
      <w:r w:rsidR="00E466AA" w:rsidRPr="006E3E21">
        <w:rPr>
          <w:rFonts w:cs="Times New Roman"/>
          <w:sz w:val="28"/>
          <w:szCs w:val="28"/>
        </w:rPr>
        <w:t>01.03.02</w:t>
      </w:r>
      <w:r w:rsidR="00507B89">
        <w:rPr>
          <w:rFonts w:cs="Times New Roman"/>
          <w:sz w:val="28"/>
          <w:szCs w:val="28"/>
        </w:rPr>
        <w:t>_02</w:t>
      </w:r>
      <w:r w:rsidR="00E466AA" w:rsidRPr="006E3E21">
        <w:rPr>
          <w:rFonts w:cs="Times New Roman"/>
          <w:sz w:val="28"/>
          <w:szCs w:val="28"/>
        </w:rPr>
        <w:t xml:space="preserve"> Системное программирование </w:t>
      </w:r>
    </w:p>
    <w:p w14:paraId="0A09A555" w14:textId="77777777" w:rsidR="006E3E21" w:rsidRDefault="006E3E21">
      <w:pPr>
        <w:rPr>
          <w:rFonts w:cs="Times New Roman"/>
          <w:sz w:val="28"/>
          <w:szCs w:val="28"/>
        </w:rPr>
      </w:pPr>
    </w:p>
    <w:p w14:paraId="2963E7C3" w14:textId="77777777" w:rsidR="006E3E21" w:rsidRDefault="006E3E21">
      <w:pPr>
        <w:rPr>
          <w:rFonts w:cs="Times New Roman"/>
          <w:sz w:val="28"/>
          <w:szCs w:val="28"/>
        </w:rPr>
      </w:pPr>
    </w:p>
    <w:p w14:paraId="0C4ADF38" w14:textId="27E5791C" w:rsidR="006E3E21" w:rsidRDefault="009353BD">
      <w:pPr>
        <w:rPr>
          <w:rFonts w:cs="Times New Roman"/>
          <w:sz w:val="28"/>
          <w:szCs w:val="28"/>
        </w:rPr>
      </w:pPr>
      <w:r w:rsidRPr="006E3E21">
        <w:rPr>
          <w:rFonts w:cs="Times New Roman"/>
          <w:sz w:val="28"/>
          <w:szCs w:val="28"/>
        </w:rPr>
        <w:t xml:space="preserve">Выполнил </w:t>
      </w:r>
    </w:p>
    <w:p w14:paraId="69DB839C" w14:textId="0EAC8A86" w:rsidR="00C87123" w:rsidRPr="006E3E21" w:rsidRDefault="009353BD">
      <w:pPr>
        <w:rPr>
          <w:rFonts w:cs="Times New Roman"/>
          <w:sz w:val="28"/>
          <w:szCs w:val="28"/>
        </w:rPr>
      </w:pPr>
      <w:r w:rsidRPr="006E3E21">
        <w:rPr>
          <w:rFonts w:cs="Times New Roman"/>
          <w:sz w:val="28"/>
          <w:szCs w:val="28"/>
        </w:rPr>
        <w:t>студент гр</w:t>
      </w:r>
      <w:r w:rsidR="00E466AA" w:rsidRPr="006E3E21">
        <w:rPr>
          <w:rFonts w:cs="Times New Roman"/>
          <w:sz w:val="28"/>
          <w:szCs w:val="28"/>
        </w:rPr>
        <w:t xml:space="preserve">. 5030102/80201 </w:t>
      </w:r>
      <w:r w:rsidR="00092895" w:rsidRPr="006E3E21">
        <w:rPr>
          <w:rFonts w:cs="Times New Roman"/>
          <w:sz w:val="28"/>
          <w:szCs w:val="28"/>
        </w:rPr>
        <w:tab/>
      </w:r>
      <w:r w:rsidR="00092895" w:rsidRPr="006E3E21">
        <w:rPr>
          <w:rFonts w:cs="Times New Roman"/>
          <w:sz w:val="28"/>
          <w:szCs w:val="28"/>
        </w:rPr>
        <w:tab/>
      </w:r>
      <w:r w:rsidR="00092895" w:rsidRPr="006E3E21">
        <w:rPr>
          <w:rFonts w:cs="Times New Roman"/>
          <w:sz w:val="28"/>
          <w:szCs w:val="28"/>
        </w:rPr>
        <w:tab/>
      </w:r>
      <w:r w:rsidR="00092895" w:rsidRPr="006E3E21">
        <w:rPr>
          <w:rFonts w:cs="Times New Roman"/>
          <w:sz w:val="28"/>
          <w:szCs w:val="28"/>
        </w:rPr>
        <w:tab/>
      </w:r>
      <w:r w:rsidR="00092895" w:rsidRPr="006E3E21">
        <w:rPr>
          <w:rFonts w:cs="Times New Roman"/>
          <w:sz w:val="28"/>
          <w:szCs w:val="28"/>
        </w:rPr>
        <w:tab/>
      </w:r>
      <w:r w:rsidR="00092895" w:rsidRPr="006E3E21">
        <w:rPr>
          <w:rFonts w:cs="Times New Roman"/>
          <w:sz w:val="28"/>
          <w:szCs w:val="28"/>
        </w:rPr>
        <w:tab/>
      </w:r>
      <w:r w:rsidR="00E466AA" w:rsidRPr="006E3E21">
        <w:rPr>
          <w:rFonts w:cs="Times New Roman"/>
          <w:sz w:val="28"/>
          <w:szCs w:val="28"/>
        </w:rPr>
        <w:t>Игнатьев Д. Д.</w:t>
      </w:r>
      <w:r w:rsidRPr="006E3E21">
        <w:rPr>
          <w:rFonts w:cs="Times New Roman"/>
          <w:sz w:val="28"/>
          <w:szCs w:val="28"/>
        </w:rPr>
        <w:t xml:space="preserve"> </w:t>
      </w:r>
    </w:p>
    <w:p w14:paraId="63358A3E" w14:textId="77777777" w:rsidR="006E3E21" w:rsidRDefault="006E3E21">
      <w:pPr>
        <w:rPr>
          <w:rFonts w:cs="Times New Roman"/>
          <w:sz w:val="28"/>
          <w:szCs w:val="28"/>
        </w:rPr>
      </w:pPr>
    </w:p>
    <w:p w14:paraId="45EA32BD" w14:textId="2F622516" w:rsidR="00C87123" w:rsidRPr="006E3E21" w:rsidRDefault="009353BD">
      <w:pPr>
        <w:rPr>
          <w:rFonts w:cs="Times New Roman"/>
          <w:sz w:val="28"/>
          <w:szCs w:val="28"/>
        </w:rPr>
      </w:pPr>
      <w:r w:rsidRPr="006E3E21">
        <w:rPr>
          <w:rFonts w:cs="Times New Roman"/>
          <w:sz w:val="28"/>
          <w:szCs w:val="28"/>
        </w:rPr>
        <w:t xml:space="preserve">Руководитель </w:t>
      </w:r>
    </w:p>
    <w:p w14:paraId="14B5C601" w14:textId="6DD74BCC" w:rsidR="00092895" w:rsidRPr="006E3E21" w:rsidRDefault="00092895">
      <w:pPr>
        <w:rPr>
          <w:rFonts w:cs="Times New Roman"/>
          <w:color w:val="4C4C4C"/>
          <w:sz w:val="28"/>
          <w:szCs w:val="28"/>
          <w:shd w:val="clear" w:color="auto" w:fill="FFFFFF"/>
        </w:rPr>
      </w:pPr>
      <w:r w:rsidRPr="006E3E21">
        <w:rPr>
          <w:rFonts w:cs="Times New Roman"/>
          <w:color w:val="4C4C4C"/>
          <w:sz w:val="28"/>
          <w:szCs w:val="28"/>
          <w:shd w:val="clear" w:color="auto" w:fill="FFFFFF"/>
        </w:rPr>
        <w:t xml:space="preserve">Доцент </w:t>
      </w:r>
      <w:r w:rsidR="005F1F49">
        <w:rPr>
          <w:rFonts w:cs="Times New Roman"/>
          <w:color w:val="4C4C4C"/>
          <w:sz w:val="28"/>
          <w:szCs w:val="28"/>
          <w:shd w:val="clear" w:color="auto" w:fill="FFFFFF"/>
        </w:rPr>
        <w:t xml:space="preserve">ВШ </w:t>
      </w:r>
      <w:proofErr w:type="spellStart"/>
      <w:r w:rsidR="005F1F49">
        <w:rPr>
          <w:rFonts w:cs="Times New Roman"/>
          <w:color w:val="4C4C4C"/>
          <w:sz w:val="28"/>
          <w:szCs w:val="28"/>
          <w:shd w:val="clear" w:color="auto" w:fill="FFFFFF"/>
        </w:rPr>
        <w:t>ПМиВФ</w:t>
      </w:r>
      <w:proofErr w:type="spellEnd"/>
    </w:p>
    <w:p w14:paraId="089A8F2A" w14:textId="708042CF" w:rsidR="00C87123" w:rsidRPr="006E3E21" w:rsidRDefault="00092895">
      <w:pPr>
        <w:rPr>
          <w:rFonts w:cs="Times New Roman"/>
          <w:sz w:val="28"/>
          <w:szCs w:val="28"/>
        </w:rPr>
      </w:pPr>
      <w:r w:rsidRPr="006E3E21">
        <w:rPr>
          <w:rFonts w:cs="Times New Roman"/>
          <w:color w:val="4C4C4C"/>
          <w:sz w:val="28"/>
          <w:szCs w:val="28"/>
          <w:shd w:val="clear" w:color="auto" w:fill="F8F8F8"/>
        </w:rPr>
        <w:t>кандидат физико-математических наук</w:t>
      </w:r>
      <w:r w:rsidRPr="006E3E21">
        <w:rPr>
          <w:rFonts w:cs="Times New Roman"/>
          <w:sz w:val="28"/>
          <w:szCs w:val="28"/>
        </w:rPr>
        <w:tab/>
      </w:r>
      <w:r w:rsidR="006E3E21">
        <w:rPr>
          <w:rFonts w:cs="Times New Roman"/>
          <w:sz w:val="28"/>
          <w:szCs w:val="28"/>
        </w:rPr>
        <w:t xml:space="preserve">  </w:t>
      </w:r>
      <w:r w:rsidR="006E3E21">
        <w:rPr>
          <w:rFonts w:cs="Times New Roman"/>
          <w:sz w:val="28"/>
          <w:szCs w:val="28"/>
        </w:rPr>
        <w:tab/>
      </w:r>
      <w:r w:rsidRPr="006E3E21">
        <w:rPr>
          <w:rFonts w:cs="Times New Roman"/>
          <w:sz w:val="28"/>
          <w:szCs w:val="28"/>
        </w:rPr>
        <w:tab/>
      </w:r>
      <w:r w:rsidRPr="006E3E21">
        <w:rPr>
          <w:rFonts w:cs="Times New Roman"/>
          <w:sz w:val="28"/>
          <w:szCs w:val="28"/>
        </w:rPr>
        <w:tab/>
        <w:t xml:space="preserve"> Беляев С. Ю.</w:t>
      </w:r>
    </w:p>
    <w:p w14:paraId="4FA42A13" w14:textId="77777777" w:rsidR="006E3E21" w:rsidRDefault="006E3E21">
      <w:pPr>
        <w:rPr>
          <w:rFonts w:cs="Times New Roman"/>
          <w:sz w:val="28"/>
          <w:szCs w:val="28"/>
        </w:rPr>
      </w:pPr>
    </w:p>
    <w:p w14:paraId="23FB44EF" w14:textId="3F8DE74B" w:rsidR="00C87123" w:rsidRDefault="005F1F49"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Ассистент </w:t>
      </w:r>
      <w:r>
        <w:rPr>
          <w:rFonts w:cs="Times New Roman"/>
          <w:color w:val="4C4C4C"/>
          <w:sz w:val="28"/>
          <w:szCs w:val="28"/>
          <w:shd w:val="clear" w:color="auto" w:fill="FFFFFF"/>
        </w:rPr>
        <w:t xml:space="preserve">ВШ </w:t>
      </w:r>
      <w:proofErr w:type="spellStart"/>
      <w:r>
        <w:rPr>
          <w:rFonts w:cs="Times New Roman"/>
          <w:color w:val="4C4C4C"/>
          <w:sz w:val="28"/>
          <w:szCs w:val="28"/>
          <w:shd w:val="clear" w:color="auto" w:fill="FFFFFF"/>
        </w:rPr>
        <w:t>ПМиВФ</w:t>
      </w:r>
      <w:proofErr w:type="spellEnd"/>
      <w:r w:rsidR="00092895" w:rsidRPr="006E3E21">
        <w:rPr>
          <w:rFonts w:cs="Times New Roman"/>
          <w:sz w:val="28"/>
          <w:szCs w:val="28"/>
        </w:rPr>
        <w:tab/>
      </w:r>
      <w:r w:rsidR="00092895" w:rsidRPr="006E3E21">
        <w:rPr>
          <w:rFonts w:cs="Times New Roman"/>
          <w:sz w:val="28"/>
          <w:szCs w:val="28"/>
        </w:rPr>
        <w:tab/>
      </w:r>
      <w:r w:rsidR="00092895" w:rsidRPr="006E3E21">
        <w:rPr>
          <w:rFonts w:cs="Times New Roman"/>
          <w:sz w:val="28"/>
          <w:szCs w:val="28"/>
        </w:rPr>
        <w:tab/>
      </w:r>
      <w:r w:rsidR="00092895" w:rsidRPr="006E3E21">
        <w:rPr>
          <w:rFonts w:cs="Times New Roman"/>
          <w:sz w:val="28"/>
          <w:szCs w:val="28"/>
        </w:rPr>
        <w:tab/>
      </w:r>
      <w:r w:rsidR="00092895" w:rsidRPr="006E3E21">
        <w:rPr>
          <w:rFonts w:cs="Times New Roman"/>
          <w:sz w:val="28"/>
          <w:szCs w:val="28"/>
        </w:rPr>
        <w:tab/>
      </w:r>
      <w:r w:rsidR="00092895" w:rsidRPr="006E3E21">
        <w:rPr>
          <w:rFonts w:cs="Times New Roman"/>
          <w:sz w:val="28"/>
          <w:szCs w:val="28"/>
        </w:rPr>
        <w:tab/>
      </w:r>
      <w:r w:rsidR="006E3E21">
        <w:rPr>
          <w:rFonts w:cs="Times New Roman"/>
          <w:sz w:val="28"/>
          <w:szCs w:val="28"/>
        </w:rPr>
        <w:t xml:space="preserve"> </w:t>
      </w:r>
      <w:r w:rsidRPr="006E3E21">
        <w:rPr>
          <w:rFonts w:cs="Times New Roman"/>
          <w:sz w:val="28"/>
          <w:szCs w:val="28"/>
        </w:rPr>
        <w:t>Савчук Д. А.</w:t>
      </w:r>
      <w:r w:rsidR="00092895" w:rsidRPr="006E3E21">
        <w:rPr>
          <w:rFonts w:cs="Times New Roman"/>
          <w:sz w:val="28"/>
          <w:szCs w:val="28"/>
        </w:rPr>
        <w:tab/>
      </w:r>
      <w:r w:rsidR="00092895" w:rsidRPr="006E3E21">
        <w:rPr>
          <w:rFonts w:cs="Times New Roman"/>
          <w:sz w:val="28"/>
          <w:szCs w:val="28"/>
        </w:rPr>
        <w:tab/>
      </w:r>
      <w:r w:rsidR="006E3E21">
        <w:rPr>
          <w:rFonts w:cs="Times New Roman"/>
          <w:sz w:val="28"/>
          <w:szCs w:val="28"/>
        </w:rPr>
        <w:t xml:space="preserve"> </w:t>
      </w:r>
    </w:p>
    <w:p w14:paraId="555C9DE6" w14:textId="77777777" w:rsidR="006E3E21" w:rsidRPr="006E3E21" w:rsidRDefault="006E3E21">
      <w:pPr>
        <w:rPr>
          <w:rFonts w:cs="Times New Roman"/>
          <w:sz w:val="28"/>
          <w:szCs w:val="28"/>
        </w:rPr>
      </w:pPr>
    </w:p>
    <w:p w14:paraId="643E6F27" w14:textId="2B8BC384" w:rsidR="006C5F95" w:rsidRDefault="009353BD" w:rsidP="00092895">
      <w:pPr>
        <w:jc w:val="center"/>
        <w:rPr>
          <w:rFonts w:cs="Times New Roman"/>
          <w:sz w:val="28"/>
          <w:szCs w:val="28"/>
        </w:rPr>
      </w:pPr>
      <w:r w:rsidRPr="006E3E21">
        <w:rPr>
          <w:rFonts w:cs="Times New Roman"/>
          <w:sz w:val="28"/>
          <w:szCs w:val="28"/>
        </w:rPr>
        <w:t>Санкт-Петербург – 20</w:t>
      </w:r>
      <w:r w:rsidR="00092895" w:rsidRPr="006E3E21">
        <w:rPr>
          <w:rFonts w:cs="Times New Roman"/>
          <w:sz w:val="28"/>
          <w:szCs w:val="28"/>
        </w:rPr>
        <w:t>22</w:t>
      </w:r>
    </w:p>
    <w:p w14:paraId="0159570B" w14:textId="77777777" w:rsidR="00BF5874" w:rsidRPr="00BF5874" w:rsidRDefault="00BF5874" w:rsidP="00BF5874">
      <w:pPr>
        <w:spacing w:line="360" w:lineRule="auto"/>
        <w:jc w:val="center"/>
        <w:rPr>
          <w:rFonts w:cs="Times New Roman"/>
          <w:b/>
          <w:bCs/>
          <w:sz w:val="28"/>
          <w:szCs w:val="28"/>
        </w:rPr>
      </w:pPr>
      <w:r w:rsidRPr="00BF5874">
        <w:rPr>
          <w:rFonts w:cs="Times New Roman"/>
          <w:b/>
          <w:bCs/>
          <w:sz w:val="28"/>
          <w:szCs w:val="28"/>
        </w:rPr>
        <w:lastRenderedPageBreak/>
        <w:t>САНКТ-ПЕТЕРБУРГСКИЙ ПОЛИТЕХНИЧЕСКИЙ УНИВЕРСИТЕТ ПЕТРА ВЕЛИКОГО</w:t>
      </w:r>
    </w:p>
    <w:p w14:paraId="5B6CE8DB" w14:textId="77777777" w:rsidR="00BF5874" w:rsidRPr="00BF5874" w:rsidRDefault="00BF5874" w:rsidP="00BF5874">
      <w:pPr>
        <w:spacing w:line="360" w:lineRule="auto"/>
        <w:jc w:val="center"/>
        <w:rPr>
          <w:rFonts w:cs="Times New Roman"/>
          <w:b/>
          <w:bCs/>
          <w:sz w:val="28"/>
          <w:szCs w:val="28"/>
        </w:rPr>
      </w:pPr>
      <w:r w:rsidRPr="00BF5874">
        <w:rPr>
          <w:rFonts w:cs="Times New Roman"/>
          <w:b/>
          <w:bCs/>
          <w:sz w:val="28"/>
          <w:szCs w:val="28"/>
        </w:rPr>
        <w:t>ФИЗИКО-МЕХАНИЧЕСКИЙ ИНСТИТУТ</w:t>
      </w:r>
    </w:p>
    <w:p w14:paraId="7C2E0BAC" w14:textId="77777777" w:rsidR="00BF5874" w:rsidRPr="00BF5874" w:rsidRDefault="00BF5874" w:rsidP="00BF5874">
      <w:pPr>
        <w:spacing w:line="360" w:lineRule="auto"/>
        <w:ind w:left="6946"/>
        <w:rPr>
          <w:rFonts w:cs="Times New Roman"/>
          <w:szCs w:val="24"/>
        </w:rPr>
      </w:pPr>
      <w:r w:rsidRPr="00BF5874">
        <w:rPr>
          <w:rFonts w:cs="Times New Roman"/>
          <w:szCs w:val="24"/>
        </w:rPr>
        <w:t>УТВЕРЖДАЮ</w:t>
      </w:r>
      <w:r w:rsidRPr="00BF5874">
        <w:rPr>
          <w:rFonts w:cs="Times New Roman"/>
          <w:szCs w:val="24"/>
        </w:rPr>
        <w:br/>
        <w:t>Руководитель ОП</w:t>
      </w:r>
      <w:r w:rsidRPr="00BF5874">
        <w:rPr>
          <w:rFonts w:cs="Times New Roman"/>
          <w:szCs w:val="24"/>
        </w:rPr>
        <w:br/>
        <w:t>________ К. Н. Козлов</w:t>
      </w:r>
      <w:r w:rsidRPr="00BF5874">
        <w:rPr>
          <w:rFonts w:cs="Times New Roman"/>
          <w:szCs w:val="24"/>
        </w:rPr>
        <w:br/>
        <w:t>“__” ______ 20__ г.</w:t>
      </w:r>
    </w:p>
    <w:p w14:paraId="0D82C34B" w14:textId="77777777" w:rsidR="00BF5874" w:rsidRPr="00BF5874" w:rsidRDefault="00BF5874" w:rsidP="00BF5874">
      <w:pPr>
        <w:spacing w:line="360" w:lineRule="auto"/>
        <w:ind w:left="6946"/>
        <w:rPr>
          <w:rFonts w:cs="Times New Roman"/>
          <w:sz w:val="20"/>
          <w:szCs w:val="20"/>
        </w:rPr>
      </w:pPr>
    </w:p>
    <w:p w14:paraId="6C8AC6D2" w14:textId="77777777" w:rsidR="00BF5874" w:rsidRPr="00BF5874" w:rsidRDefault="00BF5874" w:rsidP="00BF5874">
      <w:pPr>
        <w:spacing w:line="360" w:lineRule="auto"/>
        <w:jc w:val="center"/>
        <w:rPr>
          <w:rFonts w:cs="Times New Roman"/>
          <w:b/>
          <w:bCs/>
          <w:sz w:val="28"/>
          <w:szCs w:val="28"/>
        </w:rPr>
      </w:pPr>
      <w:r w:rsidRPr="00BF5874">
        <w:rPr>
          <w:rFonts w:cs="Times New Roman"/>
          <w:b/>
          <w:bCs/>
          <w:sz w:val="28"/>
          <w:szCs w:val="28"/>
        </w:rPr>
        <w:t>ЗАДАНИЕ</w:t>
      </w:r>
    </w:p>
    <w:p w14:paraId="22FA576F" w14:textId="77777777" w:rsidR="00BF5874" w:rsidRPr="00BF5874" w:rsidRDefault="00BF5874" w:rsidP="00BF5874">
      <w:pPr>
        <w:spacing w:line="360" w:lineRule="auto"/>
        <w:jc w:val="center"/>
        <w:rPr>
          <w:rFonts w:cs="Times New Roman"/>
          <w:b/>
          <w:bCs/>
          <w:szCs w:val="24"/>
        </w:rPr>
      </w:pPr>
      <w:r w:rsidRPr="00BF5874">
        <w:rPr>
          <w:rFonts w:cs="Times New Roman"/>
          <w:b/>
          <w:bCs/>
          <w:szCs w:val="24"/>
        </w:rPr>
        <w:t>На выполнение выпускной квалификационной работы</w:t>
      </w:r>
    </w:p>
    <w:p w14:paraId="78F8FB96" w14:textId="77777777" w:rsidR="00BF5874" w:rsidRPr="00BF5874" w:rsidRDefault="00BF5874" w:rsidP="00BF5874">
      <w:pPr>
        <w:spacing w:line="360" w:lineRule="auto"/>
        <w:rPr>
          <w:rFonts w:cs="Times New Roman"/>
          <w:szCs w:val="24"/>
        </w:rPr>
      </w:pPr>
      <w:r w:rsidRPr="00BF5874">
        <w:rPr>
          <w:rFonts w:cs="Times New Roman"/>
          <w:szCs w:val="24"/>
        </w:rPr>
        <w:t>студенту Игнатьеву Даниилу Дмитриевичу 5030102</w:t>
      </w:r>
      <w:r w:rsidRPr="00BF5874">
        <w:rPr>
          <w:rFonts w:cs="Times New Roman"/>
          <w:szCs w:val="24"/>
          <w:lang w:val="en-US"/>
        </w:rPr>
        <w:t>/80201</w:t>
      </w:r>
    </w:p>
    <w:p w14:paraId="02D8A787" w14:textId="77777777" w:rsidR="00BF5874" w:rsidRPr="00BF5874" w:rsidRDefault="00BF5874" w:rsidP="00CC62E2">
      <w:pPr>
        <w:pStyle w:val="a3"/>
        <w:numPr>
          <w:ilvl w:val="0"/>
          <w:numId w:val="1"/>
        </w:numPr>
        <w:spacing w:line="360" w:lineRule="auto"/>
        <w:jc w:val="both"/>
        <w:rPr>
          <w:rFonts w:cs="Times New Roman"/>
          <w:szCs w:val="24"/>
        </w:rPr>
      </w:pPr>
      <w:r w:rsidRPr="00BF5874">
        <w:rPr>
          <w:rFonts w:cs="Times New Roman"/>
          <w:szCs w:val="24"/>
        </w:rPr>
        <w:t>Тема работы:</w:t>
      </w:r>
      <w:r w:rsidRPr="00BF5874">
        <w:rPr>
          <w:rFonts w:cs="Times New Roman"/>
          <w:szCs w:val="24"/>
        </w:rPr>
        <w:tab/>
      </w:r>
      <w:r w:rsidRPr="00BF5874">
        <w:rPr>
          <w:rFonts w:cs="Times New Roman"/>
          <w:color w:val="000000"/>
          <w:szCs w:val="24"/>
          <w:shd w:val="clear" w:color="auto" w:fill="FFFFFF"/>
        </w:rPr>
        <w:t>Построение ландшафтных карт на основе генеративных нейронных сетей.</w:t>
      </w:r>
    </w:p>
    <w:p w14:paraId="4C9F873C" w14:textId="77777777" w:rsidR="00BF5874" w:rsidRPr="00BF5874" w:rsidRDefault="00BF5874" w:rsidP="00CC62E2">
      <w:pPr>
        <w:pStyle w:val="a3"/>
        <w:numPr>
          <w:ilvl w:val="0"/>
          <w:numId w:val="1"/>
        </w:numPr>
        <w:spacing w:line="360" w:lineRule="auto"/>
        <w:jc w:val="both"/>
        <w:rPr>
          <w:rFonts w:cs="Times New Roman"/>
          <w:szCs w:val="24"/>
        </w:rPr>
      </w:pPr>
      <w:r w:rsidRPr="00BF5874">
        <w:rPr>
          <w:rFonts w:cs="Times New Roman"/>
          <w:color w:val="000000"/>
          <w:szCs w:val="24"/>
          <w:shd w:val="clear" w:color="auto" w:fill="FFFFFF"/>
        </w:rPr>
        <w:t>Срок сдачи студентом законченной работы: 01.06.2022</w:t>
      </w:r>
    </w:p>
    <w:p w14:paraId="1F13F48C" w14:textId="77777777" w:rsidR="00BF5874" w:rsidRPr="00BF5874" w:rsidRDefault="00BF5874" w:rsidP="00CC62E2">
      <w:pPr>
        <w:pStyle w:val="a3"/>
        <w:numPr>
          <w:ilvl w:val="0"/>
          <w:numId w:val="1"/>
        </w:numPr>
        <w:spacing w:line="360" w:lineRule="auto"/>
        <w:jc w:val="both"/>
        <w:rPr>
          <w:rFonts w:cs="Times New Roman"/>
          <w:szCs w:val="24"/>
        </w:rPr>
      </w:pPr>
      <w:r w:rsidRPr="00BF5874">
        <w:rPr>
          <w:rFonts w:cs="Times New Roman"/>
          <w:color w:val="000000"/>
          <w:szCs w:val="24"/>
          <w:shd w:val="clear" w:color="auto" w:fill="FFFFFF"/>
        </w:rPr>
        <w:t>Исходные данные по работе: Карта высот поверхности Земли. Карта была разделена на квадратные изображения с разным разрешением от 64х64 до 256х256 пикселей с перекрытием и без</w:t>
      </w:r>
      <w:commentRangeStart w:id="1"/>
      <w:r w:rsidRPr="00BF5874">
        <w:rPr>
          <w:rFonts w:cs="Times New Roman"/>
          <w:color w:val="000000"/>
          <w:szCs w:val="24"/>
          <w:shd w:val="clear" w:color="auto" w:fill="FFFFFF"/>
        </w:rPr>
        <w:t xml:space="preserve">. Таким образом было </w:t>
      </w:r>
      <w:commentRangeEnd w:id="1"/>
      <w:r w:rsidR="001F6D21">
        <w:rPr>
          <w:rStyle w:val="a4"/>
        </w:rPr>
        <w:commentReference w:id="1"/>
      </w:r>
      <w:r w:rsidRPr="00BF5874">
        <w:rPr>
          <w:rFonts w:cs="Times New Roman"/>
          <w:color w:val="000000"/>
          <w:szCs w:val="24"/>
          <w:shd w:val="clear" w:color="auto" w:fill="FFFFFF"/>
        </w:rPr>
        <w:t xml:space="preserve">образовано 4 </w:t>
      </w:r>
      <w:proofErr w:type="spellStart"/>
      <w:r w:rsidRPr="00BF5874">
        <w:rPr>
          <w:rFonts w:cs="Times New Roman"/>
          <w:color w:val="000000"/>
          <w:szCs w:val="24"/>
          <w:shd w:val="clear" w:color="auto" w:fill="FFFFFF"/>
        </w:rPr>
        <w:t>датасета</w:t>
      </w:r>
      <w:proofErr w:type="spellEnd"/>
      <w:r w:rsidRPr="00BF5874">
        <w:rPr>
          <w:rFonts w:cs="Times New Roman"/>
          <w:color w:val="000000"/>
          <w:szCs w:val="24"/>
          <w:shd w:val="clear" w:color="auto" w:fill="FFFFFF"/>
        </w:rPr>
        <w:t xml:space="preserve"> для исследования генеративных нейросетей, размер </w:t>
      </w:r>
      <w:proofErr w:type="spellStart"/>
      <w:r w:rsidRPr="00BF5874">
        <w:rPr>
          <w:rFonts w:cs="Times New Roman"/>
          <w:color w:val="000000"/>
          <w:szCs w:val="24"/>
          <w:shd w:val="clear" w:color="auto" w:fill="FFFFFF"/>
        </w:rPr>
        <w:t>датасетов</w:t>
      </w:r>
      <w:proofErr w:type="spellEnd"/>
      <w:r w:rsidRPr="00BF5874">
        <w:rPr>
          <w:rFonts w:cs="Times New Roman"/>
          <w:color w:val="000000"/>
          <w:szCs w:val="24"/>
          <w:shd w:val="clear" w:color="auto" w:fill="FFFFFF"/>
        </w:rPr>
        <w:t xml:space="preserve"> от 3000 до 12000 изображений. </w:t>
      </w:r>
    </w:p>
    <w:p w14:paraId="5B9970FB" w14:textId="77777777" w:rsidR="00BF5874" w:rsidRPr="00BF5874" w:rsidRDefault="00BF5874" w:rsidP="00CC62E2">
      <w:pPr>
        <w:pStyle w:val="a3"/>
        <w:numPr>
          <w:ilvl w:val="0"/>
          <w:numId w:val="1"/>
        </w:numPr>
        <w:spacing w:line="360" w:lineRule="auto"/>
        <w:jc w:val="both"/>
        <w:rPr>
          <w:rFonts w:cs="Times New Roman"/>
          <w:szCs w:val="24"/>
        </w:rPr>
      </w:pPr>
      <w:r w:rsidRPr="00BF5874">
        <w:rPr>
          <w:rFonts w:cs="Times New Roman"/>
          <w:szCs w:val="24"/>
        </w:rPr>
        <w:t xml:space="preserve">Содержание работы: </w:t>
      </w:r>
    </w:p>
    <w:p w14:paraId="28902A06" w14:textId="77777777" w:rsidR="00BF5874" w:rsidRPr="00BF5874" w:rsidRDefault="00BF5874" w:rsidP="00CC62E2">
      <w:pPr>
        <w:pStyle w:val="a3"/>
        <w:numPr>
          <w:ilvl w:val="0"/>
          <w:numId w:val="2"/>
        </w:numPr>
        <w:spacing w:line="360" w:lineRule="auto"/>
        <w:jc w:val="both"/>
        <w:rPr>
          <w:rFonts w:cs="Times New Roman"/>
          <w:szCs w:val="24"/>
        </w:rPr>
      </w:pPr>
      <w:r w:rsidRPr="00BF5874">
        <w:rPr>
          <w:rFonts w:cs="Times New Roman"/>
          <w:szCs w:val="24"/>
        </w:rPr>
        <w:t>Разработка подхода генерации набора данных для обучения.</w:t>
      </w:r>
    </w:p>
    <w:p w14:paraId="3DA8DDAE" w14:textId="0DD1BC0D" w:rsidR="00BF5874" w:rsidRPr="00BF5874" w:rsidRDefault="00BF5874" w:rsidP="00CC62E2">
      <w:pPr>
        <w:pStyle w:val="a3"/>
        <w:numPr>
          <w:ilvl w:val="0"/>
          <w:numId w:val="2"/>
        </w:numPr>
        <w:spacing w:line="360" w:lineRule="auto"/>
        <w:jc w:val="both"/>
        <w:rPr>
          <w:rFonts w:cs="Times New Roman"/>
          <w:szCs w:val="24"/>
        </w:rPr>
      </w:pPr>
      <w:r w:rsidRPr="00BF5874">
        <w:rPr>
          <w:rFonts w:cs="Times New Roman"/>
          <w:szCs w:val="24"/>
        </w:rPr>
        <w:t>Сравнительный анализ работы двух архитектур генеративной нейросети по результатам обучения на исходн</w:t>
      </w:r>
      <w:r w:rsidR="00284208">
        <w:rPr>
          <w:rFonts w:cs="Times New Roman"/>
          <w:szCs w:val="24"/>
        </w:rPr>
        <w:t>ых</w:t>
      </w:r>
      <w:r w:rsidRPr="00BF5874">
        <w:rPr>
          <w:rFonts w:cs="Times New Roman"/>
          <w:szCs w:val="24"/>
        </w:rPr>
        <w:t xml:space="preserve"> </w:t>
      </w:r>
      <w:commentRangeStart w:id="2"/>
      <w:proofErr w:type="spellStart"/>
      <w:r w:rsidRPr="00BF5874">
        <w:rPr>
          <w:rFonts w:cs="Times New Roman"/>
          <w:szCs w:val="24"/>
        </w:rPr>
        <w:t>датасет</w:t>
      </w:r>
      <w:r w:rsidR="00284208">
        <w:rPr>
          <w:rFonts w:cs="Times New Roman"/>
          <w:szCs w:val="24"/>
        </w:rPr>
        <w:t>ах</w:t>
      </w:r>
      <w:proofErr w:type="spellEnd"/>
      <w:r w:rsidRPr="00BF5874">
        <w:rPr>
          <w:rFonts w:cs="Times New Roman"/>
          <w:szCs w:val="24"/>
        </w:rPr>
        <w:t>.</w:t>
      </w:r>
      <w:commentRangeEnd w:id="2"/>
      <w:r w:rsidR="00FB695E">
        <w:rPr>
          <w:rStyle w:val="a4"/>
        </w:rPr>
        <w:commentReference w:id="2"/>
      </w:r>
    </w:p>
    <w:p w14:paraId="124D2A37" w14:textId="77777777" w:rsidR="00BF5874" w:rsidRPr="00BF5874" w:rsidRDefault="00BF5874" w:rsidP="00CC62E2">
      <w:pPr>
        <w:pStyle w:val="a3"/>
        <w:numPr>
          <w:ilvl w:val="0"/>
          <w:numId w:val="2"/>
        </w:numPr>
        <w:spacing w:line="360" w:lineRule="auto"/>
        <w:jc w:val="both"/>
        <w:rPr>
          <w:rFonts w:cs="Times New Roman"/>
          <w:szCs w:val="24"/>
        </w:rPr>
      </w:pPr>
      <w:r w:rsidRPr="00BF5874">
        <w:rPr>
          <w:rFonts w:cs="Times New Roman"/>
          <w:szCs w:val="24"/>
        </w:rPr>
        <w:t>Оценка и визуализация результатов.</w:t>
      </w:r>
    </w:p>
    <w:p w14:paraId="355936D4" w14:textId="77777777" w:rsidR="00BF5874" w:rsidRPr="00BF5874" w:rsidRDefault="00BF5874" w:rsidP="00CC62E2">
      <w:pPr>
        <w:pStyle w:val="a3"/>
        <w:numPr>
          <w:ilvl w:val="0"/>
          <w:numId w:val="1"/>
        </w:numPr>
        <w:spacing w:line="360" w:lineRule="auto"/>
        <w:jc w:val="both"/>
        <w:rPr>
          <w:rFonts w:cs="Times New Roman"/>
          <w:szCs w:val="24"/>
        </w:rPr>
      </w:pPr>
      <w:r w:rsidRPr="00BF5874">
        <w:rPr>
          <w:rFonts w:cs="Times New Roman"/>
          <w:szCs w:val="24"/>
        </w:rPr>
        <w:t xml:space="preserve">Консультанты по работе: Даниил Александрович Савчук </w:t>
      </w:r>
    </w:p>
    <w:p w14:paraId="3A993B5B" w14:textId="77777777" w:rsidR="00BF5874" w:rsidRPr="00BF5874" w:rsidRDefault="00BF5874" w:rsidP="00CC62E2">
      <w:pPr>
        <w:pStyle w:val="a3"/>
        <w:numPr>
          <w:ilvl w:val="0"/>
          <w:numId w:val="1"/>
        </w:numPr>
        <w:spacing w:line="360" w:lineRule="auto"/>
        <w:jc w:val="both"/>
        <w:rPr>
          <w:rFonts w:cs="Times New Roman"/>
          <w:szCs w:val="24"/>
        </w:rPr>
      </w:pPr>
      <w:r w:rsidRPr="00BF5874">
        <w:rPr>
          <w:rFonts w:cs="Times New Roman"/>
          <w:szCs w:val="24"/>
        </w:rPr>
        <w:t>Дата выдачи задания: 04.11.2022</w:t>
      </w:r>
    </w:p>
    <w:p w14:paraId="2386F1D2" w14:textId="1BC69931" w:rsidR="00BF5874" w:rsidRDefault="00BF5874" w:rsidP="00BF5874">
      <w:pPr>
        <w:pStyle w:val="a3"/>
        <w:spacing w:line="360" w:lineRule="auto"/>
        <w:rPr>
          <w:rFonts w:cs="Times New Roman"/>
          <w:szCs w:val="24"/>
        </w:rPr>
      </w:pPr>
    </w:p>
    <w:p w14:paraId="2CEFB974" w14:textId="77777777" w:rsidR="00A05CDF" w:rsidRPr="00BF5874" w:rsidRDefault="00A05CDF" w:rsidP="00BF5874">
      <w:pPr>
        <w:pStyle w:val="a3"/>
        <w:spacing w:line="360" w:lineRule="auto"/>
        <w:rPr>
          <w:rFonts w:cs="Times New Roman"/>
          <w:szCs w:val="24"/>
        </w:rPr>
      </w:pPr>
    </w:p>
    <w:p w14:paraId="0AF7BE03" w14:textId="77777777" w:rsidR="00BF5874" w:rsidRPr="00BF5874" w:rsidRDefault="00BF5874" w:rsidP="00BF5874">
      <w:pPr>
        <w:spacing w:line="360" w:lineRule="auto"/>
        <w:rPr>
          <w:rFonts w:cs="Times New Roman"/>
          <w:szCs w:val="24"/>
        </w:rPr>
      </w:pPr>
      <w:r w:rsidRPr="00BF5874">
        <w:rPr>
          <w:rFonts w:cs="Times New Roman"/>
          <w:szCs w:val="24"/>
        </w:rPr>
        <w:t xml:space="preserve">Руководитель ВКР ________________________________________   С. Ю. Беляев </w:t>
      </w:r>
    </w:p>
    <w:p w14:paraId="5D413FD2" w14:textId="527D7E9D" w:rsidR="00BF5874" w:rsidRPr="00BF5874" w:rsidRDefault="00BF5874" w:rsidP="00BF5874">
      <w:pPr>
        <w:spacing w:line="360" w:lineRule="auto"/>
        <w:rPr>
          <w:rFonts w:cs="Times New Roman"/>
          <w:szCs w:val="24"/>
        </w:rPr>
      </w:pPr>
      <w:r w:rsidRPr="00BF5874">
        <w:rPr>
          <w:rFonts w:cs="Times New Roman"/>
          <w:szCs w:val="24"/>
        </w:rPr>
        <w:t>Задание принял к исполнению: 04.11.2022</w:t>
      </w:r>
    </w:p>
    <w:p w14:paraId="2B3A471D" w14:textId="2A58229A" w:rsidR="00BF5874" w:rsidRDefault="00BF5874" w:rsidP="00BF5874">
      <w:pPr>
        <w:spacing w:line="360" w:lineRule="auto"/>
        <w:rPr>
          <w:rFonts w:cs="Times New Roman"/>
          <w:szCs w:val="24"/>
        </w:rPr>
      </w:pPr>
      <w:r w:rsidRPr="00BF5874">
        <w:rPr>
          <w:rFonts w:cs="Times New Roman"/>
          <w:szCs w:val="24"/>
        </w:rPr>
        <w:t xml:space="preserve">Студент _________________________________________________   Д. Д. Игнатьев </w:t>
      </w:r>
    </w:p>
    <w:p w14:paraId="654B87D6" w14:textId="0E74EA4E" w:rsidR="00A563AE" w:rsidRPr="00042087" w:rsidRDefault="00A563AE" w:rsidP="00092895">
      <w:pPr>
        <w:jc w:val="center"/>
        <w:rPr>
          <w:rFonts w:cs="Times New Roman"/>
          <w:b/>
          <w:bCs/>
          <w:sz w:val="28"/>
          <w:szCs w:val="28"/>
        </w:rPr>
      </w:pPr>
      <w:r w:rsidRPr="00E53C17">
        <w:rPr>
          <w:rFonts w:cs="Times New Roman"/>
          <w:b/>
          <w:bCs/>
          <w:sz w:val="28"/>
          <w:szCs w:val="28"/>
        </w:rPr>
        <w:lastRenderedPageBreak/>
        <w:t>РЕФЕРАТ</w:t>
      </w:r>
    </w:p>
    <w:p w14:paraId="6E33B304" w14:textId="53792C38" w:rsidR="00A563AE" w:rsidRPr="00CD701E" w:rsidRDefault="00A563AE" w:rsidP="00A563AE">
      <w:pPr>
        <w:rPr>
          <w:rFonts w:cs="Times New Roman"/>
          <w:b/>
          <w:bCs/>
          <w:szCs w:val="24"/>
        </w:rPr>
      </w:pPr>
      <w:r w:rsidRPr="00042087">
        <w:rPr>
          <w:rFonts w:cs="Times New Roman"/>
          <w:b/>
          <w:bCs/>
          <w:szCs w:val="24"/>
        </w:rPr>
        <w:t xml:space="preserve">На </w:t>
      </w:r>
      <w:r w:rsidR="00CD701E" w:rsidRPr="00CD701E">
        <w:rPr>
          <w:rFonts w:cs="Times New Roman"/>
          <w:b/>
          <w:bCs/>
          <w:szCs w:val="24"/>
        </w:rPr>
        <w:t>31</w:t>
      </w:r>
      <w:r w:rsidRPr="00042087">
        <w:rPr>
          <w:rFonts w:cs="Times New Roman"/>
          <w:b/>
          <w:bCs/>
          <w:szCs w:val="24"/>
        </w:rPr>
        <w:t xml:space="preserve"> с., </w:t>
      </w:r>
      <w:r w:rsidR="00401944">
        <w:rPr>
          <w:rFonts w:cs="Times New Roman"/>
          <w:b/>
          <w:bCs/>
          <w:szCs w:val="24"/>
        </w:rPr>
        <w:t>2</w:t>
      </w:r>
      <w:r w:rsidR="00CD701E" w:rsidRPr="00CD701E">
        <w:rPr>
          <w:rFonts w:cs="Times New Roman"/>
          <w:b/>
          <w:bCs/>
          <w:szCs w:val="24"/>
        </w:rPr>
        <w:t>7</w:t>
      </w:r>
      <w:r w:rsidRPr="00042087">
        <w:rPr>
          <w:rFonts w:cs="Times New Roman"/>
          <w:b/>
          <w:bCs/>
          <w:szCs w:val="24"/>
        </w:rPr>
        <w:t xml:space="preserve"> рисун</w:t>
      </w:r>
      <w:r w:rsidR="00CD701E">
        <w:rPr>
          <w:rFonts w:cs="Times New Roman"/>
          <w:b/>
          <w:bCs/>
          <w:szCs w:val="24"/>
        </w:rPr>
        <w:t>ков, 2 таблицы</w:t>
      </w:r>
    </w:p>
    <w:p w14:paraId="32CD3BE1" w14:textId="4227EB4E" w:rsidR="00A563AE" w:rsidRPr="00042087" w:rsidRDefault="00A563AE" w:rsidP="00CC62E2">
      <w:pPr>
        <w:jc w:val="both"/>
        <w:rPr>
          <w:rFonts w:cs="Times New Roman"/>
          <w:szCs w:val="24"/>
        </w:rPr>
      </w:pPr>
      <w:r w:rsidRPr="00042087">
        <w:rPr>
          <w:rFonts w:cs="Times New Roman"/>
          <w:szCs w:val="24"/>
        </w:rPr>
        <w:t xml:space="preserve">КЛЮЧЕВЫЕ СЛОВА: </w:t>
      </w:r>
      <w:r w:rsidRPr="00042087">
        <w:rPr>
          <w:rFonts w:cs="Times New Roman"/>
          <w:szCs w:val="24"/>
          <w:lang w:val="en-US"/>
        </w:rPr>
        <w:t>HEIGHT</w:t>
      </w:r>
      <w:r w:rsidRPr="00042087">
        <w:rPr>
          <w:rFonts w:cs="Times New Roman"/>
          <w:szCs w:val="24"/>
        </w:rPr>
        <w:t xml:space="preserve"> </w:t>
      </w:r>
      <w:r w:rsidRPr="00042087">
        <w:rPr>
          <w:rFonts w:cs="Times New Roman"/>
          <w:szCs w:val="24"/>
          <w:lang w:val="en-US"/>
        </w:rPr>
        <w:t>MAP</w:t>
      </w:r>
      <w:r w:rsidRPr="00042087">
        <w:rPr>
          <w:rFonts w:cs="Times New Roman"/>
          <w:szCs w:val="24"/>
        </w:rPr>
        <w:t xml:space="preserve">, </w:t>
      </w:r>
      <w:r w:rsidR="00594520" w:rsidRPr="00042087">
        <w:rPr>
          <w:rFonts w:cs="Times New Roman"/>
          <w:szCs w:val="24"/>
          <w:lang w:val="en-US"/>
        </w:rPr>
        <w:t>TERRAIN</w:t>
      </w:r>
      <w:r w:rsidR="00594520" w:rsidRPr="00042087">
        <w:rPr>
          <w:rFonts w:cs="Times New Roman"/>
          <w:szCs w:val="24"/>
        </w:rPr>
        <w:t xml:space="preserve"> </w:t>
      </w:r>
      <w:r w:rsidR="00594520" w:rsidRPr="00042087">
        <w:rPr>
          <w:rFonts w:cs="Times New Roman"/>
          <w:szCs w:val="24"/>
          <w:lang w:val="en-US"/>
        </w:rPr>
        <w:t>GENERATION</w:t>
      </w:r>
      <w:r w:rsidR="00594520" w:rsidRPr="00042087">
        <w:rPr>
          <w:rFonts w:cs="Times New Roman"/>
          <w:szCs w:val="24"/>
        </w:rPr>
        <w:t xml:space="preserve">, </w:t>
      </w:r>
      <w:r w:rsidRPr="00042087">
        <w:rPr>
          <w:rFonts w:cs="Times New Roman"/>
          <w:szCs w:val="24"/>
          <w:lang w:val="en-US"/>
        </w:rPr>
        <w:t>CNN</w:t>
      </w:r>
      <w:r w:rsidRPr="00042087">
        <w:rPr>
          <w:rFonts w:cs="Times New Roman"/>
          <w:szCs w:val="24"/>
        </w:rPr>
        <w:t xml:space="preserve">, </w:t>
      </w:r>
      <w:r w:rsidRPr="00042087">
        <w:rPr>
          <w:rFonts w:cs="Times New Roman"/>
          <w:szCs w:val="24"/>
          <w:lang w:val="en-US"/>
        </w:rPr>
        <w:t>GAN</w:t>
      </w:r>
      <w:r w:rsidRPr="00042087">
        <w:rPr>
          <w:rFonts w:cs="Times New Roman"/>
          <w:szCs w:val="24"/>
        </w:rPr>
        <w:t xml:space="preserve">, </w:t>
      </w:r>
      <w:r w:rsidR="00B905AB">
        <w:rPr>
          <w:rFonts w:cs="Times New Roman"/>
          <w:szCs w:val="24"/>
          <w:lang w:val="en-US"/>
        </w:rPr>
        <w:t>SGAN</w:t>
      </w:r>
      <w:r w:rsidR="00B905AB" w:rsidRPr="00B905AB">
        <w:rPr>
          <w:rFonts w:cs="Times New Roman"/>
          <w:szCs w:val="24"/>
        </w:rPr>
        <w:t xml:space="preserve">, </w:t>
      </w:r>
      <w:r w:rsidR="00B905AB">
        <w:rPr>
          <w:rFonts w:cs="Times New Roman"/>
          <w:szCs w:val="24"/>
          <w:lang w:val="en-US"/>
        </w:rPr>
        <w:t>U</w:t>
      </w:r>
      <w:r w:rsidR="00B905AB" w:rsidRPr="00B905AB">
        <w:rPr>
          <w:rFonts w:cs="Times New Roman"/>
          <w:szCs w:val="24"/>
        </w:rPr>
        <w:t>-</w:t>
      </w:r>
      <w:r w:rsidR="00B905AB">
        <w:rPr>
          <w:rFonts w:cs="Times New Roman"/>
          <w:szCs w:val="24"/>
          <w:lang w:val="en-US"/>
        </w:rPr>
        <w:t>NET</w:t>
      </w:r>
      <w:r w:rsidR="00B905AB" w:rsidRPr="00B905AB">
        <w:rPr>
          <w:rFonts w:cs="Times New Roman"/>
          <w:szCs w:val="24"/>
        </w:rPr>
        <w:t xml:space="preserve">, </w:t>
      </w:r>
      <w:r w:rsidRPr="00042087">
        <w:rPr>
          <w:rFonts w:cs="Times New Roman"/>
          <w:szCs w:val="24"/>
        </w:rPr>
        <w:t>КАРТА ВЫСОТ, КОНКУРИРУЮЩИЕ НЕЙРОННЫЕ СЕТИ</w:t>
      </w:r>
      <w:r w:rsidR="003F02CC" w:rsidRPr="00042087">
        <w:rPr>
          <w:rFonts w:cs="Times New Roman"/>
          <w:szCs w:val="24"/>
        </w:rPr>
        <w:t>, ГЕНЕРАТОР, ДИСКРИМИНАТОР, СИНТЕЗ ИЗОБРАЖЕНИЙ,</w:t>
      </w:r>
      <w:r w:rsidRPr="00042087">
        <w:rPr>
          <w:rFonts w:cs="Times New Roman"/>
          <w:szCs w:val="24"/>
        </w:rPr>
        <w:t xml:space="preserve"> ГЕНЕРАЦИЯ ЛАНДШАФТА. </w:t>
      </w:r>
    </w:p>
    <w:p w14:paraId="5096A753" w14:textId="65BC7EA5" w:rsidR="00A563AE" w:rsidRPr="00042087" w:rsidRDefault="00A563AE" w:rsidP="00CC62E2">
      <w:pPr>
        <w:jc w:val="both"/>
        <w:rPr>
          <w:rFonts w:cs="Times New Roman"/>
          <w:szCs w:val="24"/>
        </w:rPr>
      </w:pPr>
      <w:r w:rsidRPr="00042087">
        <w:rPr>
          <w:rFonts w:cs="Times New Roman"/>
          <w:szCs w:val="24"/>
        </w:rPr>
        <w:t>Тема выпускной квалификационной работы: «</w:t>
      </w:r>
      <w:r w:rsidR="00594520" w:rsidRPr="00042087">
        <w:rPr>
          <w:rFonts w:cs="Times New Roman"/>
          <w:color w:val="000000"/>
          <w:szCs w:val="24"/>
          <w:shd w:val="clear" w:color="auto" w:fill="FFFFFF"/>
        </w:rPr>
        <w:t>Построение ландшафтных карт на основе генеративных нейронных сетей</w:t>
      </w:r>
      <w:r w:rsidRPr="00042087">
        <w:rPr>
          <w:rFonts w:cs="Times New Roman"/>
          <w:szCs w:val="24"/>
        </w:rPr>
        <w:t xml:space="preserve">». </w:t>
      </w:r>
    </w:p>
    <w:p w14:paraId="6FBA23A8" w14:textId="2064B26F" w:rsidR="00594520" w:rsidRPr="00042087" w:rsidRDefault="00A563AE" w:rsidP="00CC62E2">
      <w:pPr>
        <w:jc w:val="both"/>
        <w:rPr>
          <w:rFonts w:cs="Times New Roman"/>
          <w:szCs w:val="24"/>
        </w:rPr>
      </w:pPr>
      <w:r w:rsidRPr="00042087">
        <w:rPr>
          <w:rFonts w:cs="Times New Roman"/>
          <w:szCs w:val="24"/>
        </w:rPr>
        <w:t xml:space="preserve">Данная работа посвящена исследованию </w:t>
      </w:r>
      <w:r w:rsidR="001B4E85" w:rsidRPr="00042087">
        <w:rPr>
          <w:rFonts w:cs="Times New Roman"/>
          <w:szCs w:val="24"/>
        </w:rPr>
        <w:t>применимости</w:t>
      </w:r>
      <w:r w:rsidR="00594520" w:rsidRPr="00042087">
        <w:rPr>
          <w:rFonts w:cs="Times New Roman"/>
          <w:szCs w:val="24"/>
        </w:rPr>
        <w:t xml:space="preserve"> нейронных сетей в сфере генерации ландшафтов, подобных земным.</w:t>
      </w:r>
    </w:p>
    <w:p w14:paraId="3C1D8F31" w14:textId="4381BD56" w:rsidR="001B4E85" w:rsidRPr="00042087" w:rsidRDefault="001B4E85" w:rsidP="00CC62E2">
      <w:pPr>
        <w:jc w:val="both"/>
        <w:rPr>
          <w:rFonts w:cs="Times New Roman"/>
          <w:szCs w:val="24"/>
        </w:rPr>
      </w:pPr>
      <w:r w:rsidRPr="00042087">
        <w:rPr>
          <w:rFonts w:cs="Times New Roman"/>
          <w:szCs w:val="24"/>
        </w:rPr>
        <w:t xml:space="preserve">Область применения – синтез </w:t>
      </w:r>
      <w:r w:rsidR="00052523">
        <w:rPr>
          <w:rFonts w:cs="Times New Roman"/>
          <w:szCs w:val="24"/>
        </w:rPr>
        <w:t>близких к реалистичным ландшафтов</w:t>
      </w:r>
      <w:r w:rsidRPr="00042087">
        <w:rPr>
          <w:rFonts w:cs="Times New Roman"/>
          <w:szCs w:val="24"/>
        </w:rPr>
        <w:t>.</w:t>
      </w:r>
    </w:p>
    <w:p w14:paraId="21B05785" w14:textId="550B1102" w:rsidR="001B4E85" w:rsidRPr="00042087" w:rsidRDefault="001B4E85" w:rsidP="00CC62E2">
      <w:pPr>
        <w:jc w:val="both"/>
        <w:rPr>
          <w:rFonts w:cs="Times New Roman"/>
          <w:szCs w:val="24"/>
        </w:rPr>
      </w:pPr>
      <w:r w:rsidRPr="00042087">
        <w:rPr>
          <w:rFonts w:cs="Times New Roman"/>
          <w:szCs w:val="24"/>
        </w:rPr>
        <w:t>Методы исследования – анализ, эксперимент, тестирование, сравнение.</w:t>
      </w:r>
    </w:p>
    <w:p w14:paraId="4FE8C21F" w14:textId="1D200059" w:rsidR="00A563AE" w:rsidRPr="00042087" w:rsidRDefault="00A563AE" w:rsidP="00CC62E2">
      <w:pPr>
        <w:jc w:val="both"/>
        <w:rPr>
          <w:rFonts w:cs="Times New Roman"/>
          <w:szCs w:val="24"/>
        </w:rPr>
      </w:pPr>
      <w:r w:rsidRPr="00042087">
        <w:rPr>
          <w:rFonts w:cs="Times New Roman"/>
          <w:szCs w:val="24"/>
        </w:rPr>
        <w:t xml:space="preserve">Задачи, которые решались в ходе исследования: </w:t>
      </w:r>
    </w:p>
    <w:p w14:paraId="5D963CBA" w14:textId="05E3ECAC" w:rsidR="00A563AE" w:rsidRPr="00042087" w:rsidRDefault="00A563AE" w:rsidP="00CC62E2">
      <w:pPr>
        <w:jc w:val="both"/>
        <w:rPr>
          <w:rFonts w:cs="Times New Roman"/>
          <w:szCs w:val="24"/>
        </w:rPr>
      </w:pPr>
      <w:r w:rsidRPr="00042087">
        <w:rPr>
          <w:rFonts w:cs="Times New Roman"/>
          <w:szCs w:val="24"/>
        </w:rPr>
        <w:t xml:space="preserve">1. </w:t>
      </w:r>
      <w:r w:rsidR="00594520" w:rsidRPr="00042087">
        <w:rPr>
          <w:rFonts w:cs="Times New Roman"/>
          <w:szCs w:val="24"/>
        </w:rPr>
        <w:t>Поиск исходных данных и генераци</w:t>
      </w:r>
      <w:r w:rsidR="00465CB0" w:rsidRPr="00042087">
        <w:rPr>
          <w:rFonts w:cs="Times New Roman"/>
          <w:szCs w:val="24"/>
        </w:rPr>
        <w:t>я</w:t>
      </w:r>
      <w:r w:rsidR="00594520" w:rsidRPr="00042087">
        <w:rPr>
          <w:rFonts w:cs="Times New Roman"/>
          <w:szCs w:val="24"/>
        </w:rPr>
        <w:t xml:space="preserve"> </w:t>
      </w:r>
      <w:r w:rsidR="00465CB0" w:rsidRPr="00042087">
        <w:rPr>
          <w:rFonts w:cs="Times New Roman"/>
          <w:szCs w:val="24"/>
        </w:rPr>
        <w:t xml:space="preserve">обучающего </w:t>
      </w:r>
      <w:r w:rsidR="00594520" w:rsidRPr="00042087">
        <w:rPr>
          <w:rFonts w:cs="Times New Roman"/>
          <w:szCs w:val="24"/>
        </w:rPr>
        <w:t>набора</w:t>
      </w:r>
      <w:r w:rsidRPr="00042087">
        <w:rPr>
          <w:rFonts w:cs="Times New Roman"/>
          <w:szCs w:val="24"/>
        </w:rPr>
        <w:t xml:space="preserve">. </w:t>
      </w:r>
    </w:p>
    <w:p w14:paraId="2075C3F2" w14:textId="73FD1C8C" w:rsidR="00A563AE" w:rsidRPr="00042087" w:rsidRDefault="00A563AE" w:rsidP="00CC62E2">
      <w:pPr>
        <w:jc w:val="both"/>
        <w:rPr>
          <w:rFonts w:cs="Times New Roman"/>
          <w:szCs w:val="24"/>
        </w:rPr>
      </w:pPr>
      <w:r w:rsidRPr="00042087">
        <w:rPr>
          <w:rFonts w:cs="Times New Roman"/>
          <w:szCs w:val="24"/>
        </w:rPr>
        <w:t xml:space="preserve">2. </w:t>
      </w:r>
      <w:r w:rsidR="00465CB0" w:rsidRPr="00042087">
        <w:rPr>
          <w:rFonts w:cs="Times New Roman"/>
          <w:szCs w:val="24"/>
        </w:rPr>
        <w:t>Разработка</w:t>
      </w:r>
      <w:r w:rsidR="003F02CC" w:rsidRPr="00042087">
        <w:rPr>
          <w:rFonts w:cs="Times New Roman"/>
          <w:szCs w:val="24"/>
        </w:rPr>
        <w:t xml:space="preserve"> двух различных</w:t>
      </w:r>
      <w:r w:rsidR="00465CB0" w:rsidRPr="00042087">
        <w:rPr>
          <w:rFonts w:cs="Times New Roman"/>
          <w:szCs w:val="24"/>
        </w:rPr>
        <w:t xml:space="preserve"> архитектур нейронных сетей</w:t>
      </w:r>
      <w:r w:rsidRPr="00042087">
        <w:rPr>
          <w:rFonts w:cs="Times New Roman"/>
          <w:szCs w:val="24"/>
        </w:rPr>
        <w:t xml:space="preserve">. </w:t>
      </w:r>
    </w:p>
    <w:p w14:paraId="503D17DA" w14:textId="1EBE67A1" w:rsidR="003F02CC" w:rsidRPr="00042087" w:rsidRDefault="003F02CC" w:rsidP="00CC62E2">
      <w:pPr>
        <w:jc w:val="both"/>
        <w:rPr>
          <w:rFonts w:cs="Times New Roman"/>
          <w:szCs w:val="24"/>
        </w:rPr>
      </w:pPr>
      <w:r w:rsidRPr="00042087">
        <w:rPr>
          <w:rFonts w:cs="Times New Roman"/>
          <w:szCs w:val="24"/>
        </w:rPr>
        <w:t>3. Обучение реализованных алгоритмов на различных наборах данных.</w:t>
      </w:r>
    </w:p>
    <w:p w14:paraId="56640A4C" w14:textId="33DDCA83" w:rsidR="001B4E85" w:rsidRPr="00042087" w:rsidRDefault="001B4E85" w:rsidP="00CC62E2">
      <w:pPr>
        <w:jc w:val="both"/>
        <w:rPr>
          <w:rFonts w:cs="Times New Roman"/>
          <w:szCs w:val="24"/>
        </w:rPr>
      </w:pPr>
      <w:r w:rsidRPr="00042087">
        <w:rPr>
          <w:rFonts w:cs="Times New Roman"/>
          <w:szCs w:val="24"/>
        </w:rPr>
        <w:t>4</w:t>
      </w:r>
      <w:r w:rsidR="00A563AE" w:rsidRPr="00042087">
        <w:rPr>
          <w:rFonts w:cs="Times New Roman"/>
          <w:szCs w:val="24"/>
        </w:rPr>
        <w:t xml:space="preserve">. </w:t>
      </w:r>
      <w:r w:rsidR="00465CB0" w:rsidRPr="00042087">
        <w:rPr>
          <w:rFonts w:cs="Times New Roman"/>
          <w:szCs w:val="24"/>
        </w:rPr>
        <w:t>Оценка</w:t>
      </w:r>
      <w:r w:rsidR="0053284F" w:rsidRPr="00042087">
        <w:rPr>
          <w:rFonts w:cs="Times New Roman"/>
          <w:szCs w:val="24"/>
        </w:rPr>
        <w:t xml:space="preserve"> и визуализация</w:t>
      </w:r>
      <w:r w:rsidR="00465CB0" w:rsidRPr="00042087">
        <w:rPr>
          <w:rFonts w:cs="Times New Roman"/>
          <w:szCs w:val="24"/>
        </w:rPr>
        <w:t xml:space="preserve"> результатов</w:t>
      </w:r>
      <w:r w:rsidR="003F02CC" w:rsidRPr="00042087">
        <w:rPr>
          <w:rFonts w:cs="Times New Roman"/>
          <w:szCs w:val="24"/>
        </w:rPr>
        <w:t xml:space="preserve"> обучения</w:t>
      </w:r>
      <w:r w:rsidR="00465CB0" w:rsidRPr="00042087">
        <w:rPr>
          <w:rFonts w:cs="Times New Roman"/>
          <w:szCs w:val="24"/>
        </w:rPr>
        <w:t xml:space="preserve"> нейронных сетей</w:t>
      </w:r>
      <w:r w:rsidR="00A563AE" w:rsidRPr="00042087">
        <w:rPr>
          <w:rFonts w:cs="Times New Roman"/>
          <w:szCs w:val="24"/>
        </w:rPr>
        <w:t xml:space="preserve">. </w:t>
      </w:r>
    </w:p>
    <w:p w14:paraId="2AF6E443" w14:textId="107AEC1A" w:rsidR="00A563AE" w:rsidRPr="00042087" w:rsidRDefault="00A563AE" w:rsidP="00CC62E2">
      <w:pPr>
        <w:jc w:val="both"/>
        <w:rPr>
          <w:rFonts w:cs="Times New Roman"/>
          <w:szCs w:val="24"/>
        </w:rPr>
      </w:pPr>
      <w:r w:rsidRPr="00042087">
        <w:rPr>
          <w:rFonts w:cs="Times New Roman"/>
          <w:szCs w:val="24"/>
        </w:rPr>
        <w:t xml:space="preserve">Работа </w:t>
      </w:r>
      <w:r w:rsidR="001B4E85" w:rsidRPr="00042087">
        <w:rPr>
          <w:rFonts w:cs="Times New Roman"/>
          <w:szCs w:val="24"/>
        </w:rPr>
        <w:t>основывалась на статьях</w:t>
      </w:r>
      <w:r w:rsidR="00A05CDF">
        <w:rPr>
          <w:rFonts w:cs="Times New Roman"/>
          <w:szCs w:val="24"/>
        </w:rPr>
        <w:t xml:space="preserve"> со схожими исследованиями и </w:t>
      </w:r>
      <w:proofErr w:type="spellStart"/>
      <w:r w:rsidR="00A05CDF">
        <w:rPr>
          <w:rFonts w:cs="Times New Roman"/>
          <w:szCs w:val="24"/>
        </w:rPr>
        <w:t>матераилах</w:t>
      </w:r>
      <w:proofErr w:type="spellEnd"/>
      <w:r w:rsidR="001B4E85" w:rsidRPr="00042087">
        <w:rPr>
          <w:rFonts w:cs="Times New Roman"/>
          <w:szCs w:val="24"/>
        </w:rPr>
        <w:t xml:space="preserve"> из сети </w:t>
      </w:r>
      <w:commentRangeStart w:id="3"/>
      <w:commentRangeStart w:id="4"/>
      <w:r w:rsidR="00C86BB7">
        <w:rPr>
          <w:rFonts w:cs="Times New Roman"/>
          <w:szCs w:val="24"/>
        </w:rPr>
        <w:t>И</w:t>
      </w:r>
      <w:r w:rsidR="001B4E85" w:rsidRPr="00042087">
        <w:rPr>
          <w:rFonts w:cs="Times New Roman"/>
          <w:szCs w:val="24"/>
        </w:rPr>
        <w:t>нтернет</w:t>
      </w:r>
      <w:r w:rsidR="0053284F" w:rsidRPr="00042087">
        <w:rPr>
          <w:rFonts w:cs="Times New Roman"/>
          <w:szCs w:val="24"/>
        </w:rPr>
        <w:t>.</w:t>
      </w:r>
      <w:commentRangeEnd w:id="3"/>
      <w:r w:rsidR="00C30BA0">
        <w:rPr>
          <w:rStyle w:val="a4"/>
        </w:rPr>
        <w:commentReference w:id="3"/>
      </w:r>
      <w:commentRangeEnd w:id="4"/>
      <w:r w:rsidR="00A05CDF">
        <w:rPr>
          <w:rStyle w:val="a4"/>
        </w:rPr>
        <w:commentReference w:id="4"/>
      </w:r>
    </w:p>
    <w:p w14:paraId="27B5C46A" w14:textId="77777777" w:rsidR="00ED7284" w:rsidRDefault="0053284F" w:rsidP="00B357A8">
      <w:pPr>
        <w:spacing w:after="120"/>
        <w:jc w:val="both"/>
        <w:rPr>
          <w:rFonts w:cs="Times New Roman"/>
          <w:szCs w:val="24"/>
        </w:rPr>
      </w:pPr>
      <w:r w:rsidRPr="00042087">
        <w:rPr>
          <w:rFonts w:cs="Times New Roman"/>
          <w:szCs w:val="24"/>
        </w:rPr>
        <w:t>Программирование и а</w:t>
      </w:r>
      <w:r w:rsidR="00A563AE" w:rsidRPr="00042087">
        <w:rPr>
          <w:rFonts w:cs="Times New Roman"/>
          <w:szCs w:val="24"/>
        </w:rPr>
        <w:t>нализ проводился</w:t>
      </w:r>
      <w:r w:rsidR="00914266" w:rsidRPr="00042087">
        <w:rPr>
          <w:rFonts w:cs="Times New Roman"/>
          <w:szCs w:val="24"/>
        </w:rPr>
        <w:t xml:space="preserve"> с помощью интерактивной облачной среды </w:t>
      </w:r>
      <w:r w:rsidR="00914266" w:rsidRPr="00042087">
        <w:rPr>
          <w:rFonts w:cs="Times New Roman"/>
          <w:szCs w:val="24"/>
          <w:lang w:val="en-US"/>
        </w:rPr>
        <w:t>Google</w:t>
      </w:r>
      <w:r w:rsidR="00914266" w:rsidRPr="00042087">
        <w:rPr>
          <w:rFonts w:cs="Times New Roman"/>
          <w:szCs w:val="24"/>
        </w:rPr>
        <w:t xml:space="preserve"> </w:t>
      </w:r>
      <w:proofErr w:type="spellStart"/>
      <w:r w:rsidR="00914266" w:rsidRPr="00042087">
        <w:rPr>
          <w:rFonts w:cs="Times New Roman"/>
          <w:szCs w:val="24"/>
          <w:lang w:val="en-US"/>
        </w:rPr>
        <w:t>Colab</w:t>
      </w:r>
      <w:proofErr w:type="spellEnd"/>
      <w:r w:rsidR="00914266" w:rsidRPr="00042087">
        <w:rPr>
          <w:rFonts w:cs="Times New Roman"/>
          <w:szCs w:val="24"/>
        </w:rPr>
        <w:t xml:space="preserve">. </w:t>
      </w:r>
      <w:r w:rsidRPr="00042087">
        <w:rPr>
          <w:rFonts w:cs="Times New Roman"/>
          <w:szCs w:val="24"/>
        </w:rPr>
        <w:t>Задание и обучение</w:t>
      </w:r>
      <w:r w:rsidR="00914266" w:rsidRPr="00042087">
        <w:rPr>
          <w:rFonts w:cs="Times New Roman"/>
          <w:szCs w:val="24"/>
        </w:rPr>
        <w:t xml:space="preserve"> нейросетей осуществлено на языке </w:t>
      </w:r>
      <w:r w:rsidR="00914266" w:rsidRPr="00042087">
        <w:rPr>
          <w:rFonts w:cs="Times New Roman"/>
          <w:szCs w:val="24"/>
          <w:lang w:val="en-US"/>
        </w:rPr>
        <w:t>Python</w:t>
      </w:r>
      <w:r w:rsidR="00914266" w:rsidRPr="00042087">
        <w:rPr>
          <w:rFonts w:cs="Times New Roman"/>
          <w:szCs w:val="24"/>
        </w:rPr>
        <w:t xml:space="preserve"> с использованием </w:t>
      </w:r>
      <w:r w:rsidR="00914266" w:rsidRPr="00365612">
        <w:rPr>
          <w:rFonts w:cs="Times New Roman"/>
          <w:szCs w:val="24"/>
        </w:rPr>
        <w:t xml:space="preserve">открытой библиотеки для машинного обучения </w:t>
      </w:r>
      <w:proofErr w:type="spellStart"/>
      <w:r w:rsidR="00914266" w:rsidRPr="00365612">
        <w:rPr>
          <w:rFonts w:cs="Times New Roman"/>
          <w:szCs w:val="24"/>
          <w:lang w:val="en-US"/>
        </w:rPr>
        <w:t>Keras</w:t>
      </w:r>
      <w:proofErr w:type="spellEnd"/>
      <w:r w:rsidR="00914266" w:rsidRPr="00365612">
        <w:rPr>
          <w:rFonts w:cs="Times New Roman"/>
          <w:szCs w:val="24"/>
        </w:rPr>
        <w:t>.</w:t>
      </w:r>
    </w:p>
    <w:p w14:paraId="636ACC0A" w14:textId="7B762962" w:rsidR="00B357A8" w:rsidRDefault="00914266" w:rsidP="00B357A8">
      <w:pPr>
        <w:spacing w:after="120"/>
        <w:jc w:val="both"/>
        <w:rPr>
          <w:rFonts w:cs="Times New Roman"/>
          <w:szCs w:val="24"/>
        </w:rPr>
      </w:pPr>
      <w:r w:rsidRPr="00365612">
        <w:rPr>
          <w:rFonts w:cs="Times New Roman"/>
          <w:szCs w:val="24"/>
        </w:rPr>
        <w:t>П</w:t>
      </w:r>
      <w:r w:rsidR="00E53609" w:rsidRPr="00365612">
        <w:rPr>
          <w:rFonts w:cs="Times New Roman"/>
          <w:szCs w:val="24"/>
        </w:rPr>
        <w:t>рограмма, п</w:t>
      </w:r>
      <w:r w:rsidRPr="00365612">
        <w:rPr>
          <w:rFonts w:cs="Times New Roman"/>
          <w:szCs w:val="24"/>
        </w:rPr>
        <w:t>одгота</w:t>
      </w:r>
      <w:r w:rsidR="00E53609" w:rsidRPr="00365612">
        <w:rPr>
          <w:rFonts w:cs="Times New Roman"/>
          <w:szCs w:val="24"/>
        </w:rPr>
        <w:t xml:space="preserve">вливающая </w:t>
      </w:r>
      <w:r w:rsidRPr="00365612">
        <w:rPr>
          <w:rFonts w:cs="Times New Roman"/>
          <w:szCs w:val="24"/>
        </w:rPr>
        <w:t>обучающ</w:t>
      </w:r>
      <w:r w:rsidR="00E53609" w:rsidRPr="00365612">
        <w:rPr>
          <w:rFonts w:cs="Times New Roman"/>
          <w:szCs w:val="24"/>
        </w:rPr>
        <w:t>ий</w:t>
      </w:r>
      <w:r w:rsidRPr="00365612">
        <w:rPr>
          <w:rFonts w:cs="Times New Roman"/>
          <w:szCs w:val="24"/>
        </w:rPr>
        <w:t xml:space="preserve"> набор данных</w:t>
      </w:r>
      <w:r w:rsidR="00E53609" w:rsidRPr="00365612">
        <w:rPr>
          <w:rFonts w:cs="Times New Roman"/>
          <w:szCs w:val="24"/>
        </w:rPr>
        <w:t xml:space="preserve"> реализована на языке программирования </w:t>
      </w:r>
      <w:r w:rsidR="00E53609" w:rsidRPr="00365612">
        <w:rPr>
          <w:rFonts w:cs="Times New Roman"/>
          <w:szCs w:val="24"/>
          <w:lang w:val="en-US"/>
        </w:rPr>
        <w:t>C</w:t>
      </w:r>
      <w:r w:rsidR="00E53609" w:rsidRPr="00365612">
        <w:rPr>
          <w:rFonts w:cs="Times New Roman"/>
          <w:szCs w:val="24"/>
        </w:rPr>
        <w:t xml:space="preserve">++ с использованием открытой библиотеки для работы с изображениями </w:t>
      </w:r>
      <w:proofErr w:type="spellStart"/>
      <w:r w:rsidR="00E53609" w:rsidRPr="00365612">
        <w:rPr>
          <w:rFonts w:cs="Times New Roman"/>
          <w:szCs w:val="24"/>
          <w:lang w:val="en-US"/>
        </w:rPr>
        <w:t>stb</w:t>
      </w:r>
      <w:proofErr w:type="spellEnd"/>
      <w:r w:rsidR="00E53609" w:rsidRPr="00365612">
        <w:rPr>
          <w:rFonts w:cs="Times New Roman"/>
          <w:szCs w:val="24"/>
        </w:rPr>
        <w:t>_</w:t>
      </w:r>
      <w:r w:rsidR="00E53609" w:rsidRPr="00365612">
        <w:rPr>
          <w:rFonts w:cs="Times New Roman"/>
          <w:szCs w:val="24"/>
          <w:lang w:val="en-US"/>
        </w:rPr>
        <w:t>image</w:t>
      </w:r>
      <w:r w:rsidR="00E53609" w:rsidRPr="00365612">
        <w:rPr>
          <w:rFonts w:cs="Times New Roman"/>
          <w:szCs w:val="24"/>
        </w:rPr>
        <w:t>.</w:t>
      </w:r>
    </w:p>
    <w:p w14:paraId="5B683AF4" w14:textId="1ADE763D" w:rsidR="00914266" w:rsidRPr="00365612" w:rsidRDefault="00E53609" w:rsidP="00CC62E2">
      <w:pPr>
        <w:spacing w:after="120"/>
        <w:jc w:val="both"/>
        <w:rPr>
          <w:rFonts w:cs="Times New Roman"/>
          <w:szCs w:val="24"/>
        </w:rPr>
      </w:pPr>
      <w:r w:rsidRPr="00365612">
        <w:rPr>
          <w:rFonts w:cs="Times New Roman"/>
          <w:szCs w:val="24"/>
        </w:rPr>
        <w:t xml:space="preserve">Визуализация результатов выполнена в </w:t>
      </w:r>
      <w:r w:rsidR="0053284F" w:rsidRPr="00CC62E2">
        <w:rPr>
          <w:rFonts w:cs="Times New Roman"/>
          <w:szCs w:val="24"/>
          <w:shd w:val="clear" w:color="auto" w:fill="FFFFFF"/>
        </w:rPr>
        <w:t>межплатформенной среде разработки компьютерных игр</w:t>
      </w:r>
      <w:r w:rsidRPr="00365612">
        <w:rPr>
          <w:rFonts w:cs="Times New Roman"/>
          <w:szCs w:val="24"/>
        </w:rPr>
        <w:t xml:space="preserve"> </w:t>
      </w:r>
      <w:r w:rsidR="0053284F" w:rsidRPr="00365612">
        <w:rPr>
          <w:rFonts w:cs="Times New Roman"/>
          <w:szCs w:val="24"/>
          <w:lang w:val="en-US"/>
        </w:rPr>
        <w:t>Unity</w:t>
      </w:r>
      <w:r w:rsidR="0053284F" w:rsidRPr="00365612">
        <w:rPr>
          <w:rFonts w:cs="Times New Roman"/>
          <w:szCs w:val="24"/>
        </w:rPr>
        <w:t>.</w:t>
      </w:r>
    </w:p>
    <w:p w14:paraId="4FAE9B54" w14:textId="2BA85464" w:rsidR="003F02CC" w:rsidRPr="00365612" w:rsidRDefault="00914266" w:rsidP="00CC62E2">
      <w:pPr>
        <w:spacing w:after="120"/>
        <w:jc w:val="both"/>
        <w:rPr>
          <w:rFonts w:cs="Times New Roman"/>
          <w:szCs w:val="24"/>
        </w:rPr>
      </w:pPr>
      <w:r w:rsidRPr="00365612">
        <w:rPr>
          <w:rFonts w:cs="Times New Roman"/>
          <w:szCs w:val="24"/>
        </w:rPr>
        <w:t xml:space="preserve">В результате </w:t>
      </w:r>
      <w:r w:rsidR="0053284F" w:rsidRPr="00365612">
        <w:rPr>
          <w:rFonts w:cs="Times New Roman"/>
          <w:szCs w:val="24"/>
        </w:rPr>
        <w:t>исследовани</w:t>
      </w:r>
      <w:r w:rsidR="00713584" w:rsidRPr="00365612">
        <w:rPr>
          <w:rFonts w:cs="Times New Roman"/>
          <w:szCs w:val="24"/>
        </w:rPr>
        <w:t>я</w:t>
      </w:r>
      <w:r w:rsidR="0053284F" w:rsidRPr="00365612">
        <w:rPr>
          <w:rFonts w:cs="Times New Roman"/>
          <w:szCs w:val="24"/>
        </w:rPr>
        <w:t xml:space="preserve"> </w:t>
      </w:r>
      <w:r w:rsidRPr="00365612">
        <w:rPr>
          <w:rFonts w:cs="Times New Roman"/>
          <w:szCs w:val="24"/>
        </w:rPr>
        <w:t>были запрограммированы и обучены две нейронные сети</w:t>
      </w:r>
      <w:r w:rsidR="00052523" w:rsidRPr="00365612">
        <w:rPr>
          <w:rFonts w:cs="Times New Roman"/>
          <w:szCs w:val="24"/>
        </w:rPr>
        <w:t>, выявлены их достоинства и недостатки, получены и визуализированы в трехмерные модели результаты генерации нейронных сетей.</w:t>
      </w:r>
    </w:p>
    <w:p w14:paraId="58A40A8A" w14:textId="28352B2C" w:rsidR="003F02CC" w:rsidRPr="00042087" w:rsidRDefault="003F02CC" w:rsidP="00A563AE">
      <w:pPr>
        <w:rPr>
          <w:rFonts w:cs="Times New Roman"/>
          <w:szCs w:val="24"/>
        </w:rPr>
      </w:pPr>
    </w:p>
    <w:p w14:paraId="2548CD12" w14:textId="4594F472" w:rsidR="00042087" w:rsidRPr="00194F55" w:rsidRDefault="00C57067" w:rsidP="00042087">
      <w:pPr>
        <w:jc w:val="center"/>
        <w:rPr>
          <w:rFonts w:cs="Times New Roman"/>
          <w:b/>
          <w:bCs/>
          <w:sz w:val="28"/>
          <w:szCs w:val="28"/>
          <w:lang w:val="en-US"/>
        </w:rPr>
      </w:pPr>
      <w:r w:rsidRPr="00CD701E">
        <w:rPr>
          <w:rFonts w:cs="Times New Roman"/>
          <w:i/>
          <w:iCs/>
          <w:szCs w:val="24"/>
          <w:lang w:val="en-US"/>
        </w:rPr>
        <w:br w:type="page"/>
      </w:r>
      <w:r w:rsidR="00042087">
        <w:rPr>
          <w:rFonts w:cs="Times New Roman"/>
          <w:b/>
          <w:bCs/>
          <w:sz w:val="28"/>
          <w:szCs w:val="28"/>
          <w:lang w:val="en-US"/>
        </w:rPr>
        <w:lastRenderedPageBreak/>
        <w:t>ABSTRACT</w:t>
      </w:r>
    </w:p>
    <w:p w14:paraId="6BC8BA1B" w14:textId="0E9885F6" w:rsidR="00042087" w:rsidRPr="00194F55" w:rsidRDefault="00042087" w:rsidP="00A563AE">
      <w:pPr>
        <w:rPr>
          <w:rFonts w:cs="Times New Roman"/>
          <w:szCs w:val="24"/>
          <w:lang w:val="en-US"/>
        </w:rPr>
      </w:pPr>
    </w:p>
    <w:p w14:paraId="0C57F46E" w14:textId="7AADAE98" w:rsidR="00042087" w:rsidRPr="00CD701E" w:rsidRDefault="00CD701E" w:rsidP="00A563AE">
      <w:pPr>
        <w:rPr>
          <w:rFonts w:cs="Times New Roman"/>
          <w:szCs w:val="24"/>
          <w:lang w:val="en-US"/>
        </w:rPr>
      </w:pPr>
      <w:r w:rsidRPr="00CD701E">
        <w:rPr>
          <w:rFonts w:cs="Times New Roman"/>
          <w:szCs w:val="24"/>
          <w:lang w:val="en-US"/>
        </w:rPr>
        <w:t>31</w:t>
      </w:r>
      <w:r w:rsidR="00401944" w:rsidRPr="00401944">
        <w:rPr>
          <w:rFonts w:cs="Times New Roman"/>
          <w:szCs w:val="24"/>
          <w:lang w:val="en-US"/>
        </w:rPr>
        <w:t xml:space="preserve"> </w:t>
      </w:r>
      <w:r w:rsidR="00401944">
        <w:rPr>
          <w:rFonts w:cs="Times New Roman"/>
          <w:szCs w:val="24"/>
          <w:lang w:val="en-US"/>
        </w:rPr>
        <w:t>pages, 2</w:t>
      </w:r>
      <w:r w:rsidRPr="00CD701E">
        <w:rPr>
          <w:rFonts w:cs="Times New Roman"/>
          <w:szCs w:val="24"/>
          <w:lang w:val="en-US"/>
        </w:rPr>
        <w:t>7</w:t>
      </w:r>
      <w:r w:rsidR="00401944">
        <w:rPr>
          <w:rFonts w:cs="Times New Roman"/>
          <w:szCs w:val="24"/>
          <w:lang w:val="en-US"/>
        </w:rPr>
        <w:t xml:space="preserve"> figures</w:t>
      </w:r>
      <w:r w:rsidRPr="00CD701E">
        <w:rPr>
          <w:rFonts w:cs="Times New Roman"/>
          <w:szCs w:val="24"/>
          <w:lang w:val="en-US"/>
        </w:rPr>
        <w:t xml:space="preserve">, </w:t>
      </w:r>
      <w:r>
        <w:rPr>
          <w:rFonts w:cs="Times New Roman"/>
          <w:szCs w:val="24"/>
          <w:lang w:val="en-US"/>
        </w:rPr>
        <w:t>2 tables</w:t>
      </w:r>
    </w:p>
    <w:p w14:paraId="5E9D42AB" w14:textId="5C14AF53" w:rsidR="00052523" w:rsidRPr="00B905AB" w:rsidRDefault="00B905AB" w:rsidP="00401944">
      <w:pPr>
        <w:rPr>
          <w:lang w:val="en-US"/>
        </w:rPr>
      </w:pPr>
      <w:r>
        <w:rPr>
          <w:lang w:val="en-US"/>
        </w:rPr>
        <w:t>KEYWORDS</w:t>
      </w:r>
      <w:r w:rsidR="00052523" w:rsidRPr="00B905AB">
        <w:rPr>
          <w:lang w:val="en-US"/>
        </w:rPr>
        <w:t xml:space="preserve">: </w:t>
      </w:r>
      <w:r w:rsidR="00052523" w:rsidRPr="00042087">
        <w:rPr>
          <w:lang w:val="en-US"/>
        </w:rPr>
        <w:t>HEIGHT</w:t>
      </w:r>
      <w:r w:rsidR="00052523" w:rsidRPr="00B905AB">
        <w:rPr>
          <w:lang w:val="en-US"/>
        </w:rPr>
        <w:t xml:space="preserve"> </w:t>
      </w:r>
      <w:r w:rsidR="00052523" w:rsidRPr="00042087">
        <w:rPr>
          <w:lang w:val="en-US"/>
        </w:rPr>
        <w:t>MAP</w:t>
      </w:r>
      <w:r w:rsidR="00052523" w:rsidRPr="00B905AB">
        <w:rPr>
          <w:lang w:val="en-US"/>
        </w:rPr>
        <w:t xml:space="preserve">, </w:t>
      </w:r>
      <w:r w:rsidR="00052523" w:rsidRPr="00042087">
        <w:rPr>
          <w:lang w:val="en-US"/>
        </w:rPr>
        <w:t>TERRAIN</w:t>
      </w:r>
      <w:r w:rsidR="00052523" w:rsidRPr="00B905AB">
        <w:rPr>
          <w:lang w:val="en-US"/>
        </w:rPr>
        <w:t xml:space="preserve"> </w:t>
      </w:r>
      <w:r w:rsidR="00052523" w:rsidRPr="00042087">
        <w:rPr>
          <w:lang w:val="en-US"/>
        </w:rPr>
        <w:t>GENERATION</w:t>
      </w:r>
      <w:r w:rsidR="00052523" w:rsidRPr="00B905AB">
        <w:rPr>
          <w:lang w:val="en-US"/>
        </w:rPr>
        <w:t xml:space="preserve">, </w:t>
      </w:r>
      <w:r w:rsidR="00052523" w:rsidRPr="00042087">
        <w:rPr>
          <w:lang w:val="en-US"/>
        </w:rPr>
        <w:t>CNN</w:t>
      </w:r>
      <w:r w:rsidR="00052523" w:rsidRPr="00B905AB">
        <w:rPr>
          <w:lang w:val="en-US"/>
        </w:rPr>
        <w:t xml:space="preserve">, </w:t>
      </w:r>
      <w:r w:rsidR="00052523" w:rsidRPr="00042087">
        <w:rPr>
          <w:lang w:val="en-US"/>
        </w:rPr>
        <w:t>GAN</w:t>
      </w:r>
      <w:r w:rsidR="00052523" w:rsidRPr="00B905AB">
        <w:rPr>
          <w:lang w:val="en-US"/>
        </w:rPr>
        <w:t>,</w:t>
      </w:r>
      <w:r>
        <w:rPr>
          <w:lang w:val="en-US"/>
        </w:rPr>
        <w:t xml:space="preserve"> SGAN, U-NET</w:t>
      </w:r>
      <w:r w:rsidR="00052523" w:rsidRPr="00B905AB">
        <w:rPr>
          <w:lang w:val="en-US"/>
        </w:rPr>
        <w:t xml:space="preserve">. </w:t>
      </w:r>
    </w:p>
    <w:p w14:paraId="637C6640" w14:textId="366BA42E" w:rsidR="00042087" w:rsidRPr="00B905AB" w:rsidRDefault="00042087" w:rsidP="00401944">
      <w:pPr>
        <w:rPr>
          <w:lang w:val="en-US"/>
        </w:rPr>
      </w:pPr>
    </w:p>
    <w:p w14:paraId="58FCBAB0" w14:textId="77777777" w:rsidR="00B905AB" w:rsidRPr="00B905AB" w:rsidRDefault="00B905AB" w:rsidP="00CC62E2">
      <w:pPr>
        <w:jc w:val="both"/>
        <w:rPr>
          <w:lang w:val="en-US"/>
        </w:rPr>
      </w:pPr>
      <w:r w:rsidRPr="00B905AB">
        <w:rPr>
          <w:lang w:val="en-US"/>
        </w:rPr>
        <w:t>The topic of the final qualification work: "Construction of landscape maps based on generative neural networks."</w:t>
      </w:r>
    </w:p>
    <w:p w14:paraId="7292D1EB" w14:textId="6F2248C4" w:rsidR="00B905AB" w:rsidRPr="00B905AB" w:rsidRDefault="00B905AB" w:rsidP="00CC62E2">
      <w:pPr>
        <w:jc w:val="both"/>
        <w:rPr>
          <w:lang w:val="en-US"/>
        </w:rPr>
      </w:pPr>
      <w:r w:rsidRPr="00B905AB">
        <w:rPr>
          <w:lang w:val="en-US"/>
        </w:rPr>
        <w:t xml:space="preserve">This work is devoted to the study of the applicability of neural networks in the field of generating landscapes </w:t>
      </w:r>
      <w:r w:rsidR="00401944" w:rsidRPr="00B905AB">
        <w:rPr>
          <w:lang w:val="en-US"/>
        </w:rPr>
        <w:t>like</w:t>
      </w:r>
      <w:r w:rsidRPr="00B905AB">
        <w:rPr>
          <w:lang w:val="en-US"/>
        </w:rPr>
        <w:t xml:space="preserve"> the earth.</w:t>
      </w:r>
    </w:p>
    <w:p w14:paraId="058C185D" w14:textId="77777777" w:rsidR="00B905AB" w:rsidRPr="00B905AB" w:rsidRDefault="00B905AB" w:rsidP="00CC62E2">
      <w:pPr>
        <w:jc w:val="both"/>
        <w:rPr>
          <w:lang w:val="en-US"/>
        </w:rPr>
      </w:pPr>
      <w:r w:rsidRPr="00B905AB">
        <w:rPr>
          <w:lang w:val="en-US"/>
        </w:rPr>
        <w:t>The scope of application is the synthesis of landscapes close to realistic.</w:t>
      </w:r>
    </w:p>
    <w:p w14:paraId="6A8F6227" w14:textId="77777777" w:rsidR="00B905AB" w:rsidRPr="00B905AB" w:rsidRDefault="00B905AB" w:rsidP="00CC62E2">
      <w:pPr>
        <w:jc w:val="both"/>
        <w:rPr>
          <w:lang w:val="en-US"/>
        </w:rPr>
      </w:pPr>
      <w:r w:rsidRPr="00B905AB">
        <w:rPr>
          <w:lang w:val="en-US"/>
        </w:rPr>
        <w:t>Research methods - analysis, experiment, testing, comparison.</w:t>
      </w:r>
    </w:p>
    <w:p w14:paraId="5A864702" w14:textId="0BB07DEA" w:rsidR="00042087" w:rsidRPr="00B905AB" w:rsidRDefault="00B905AB" w:rsidP="00CC62E2">
      <w:pPr>
        <w:jc w:val="both"/>
        <w:rPr>
          <w:lang w:val="en-US"/>
        </w:rPr>
      </w:pPr>
      <w:r w:rsidRPr="00B905AB">
        <w:rPr>
          <w:lang w:val="en-US"/>
        </w:rPr>
        <w:t xml:space="preserve">Tasks that were solved </w:t>
      </w:r>
      <w:r w:rsidR="00401944" w:rsidRPr="00B905AB">
        <w:rPr>
          <w:lang w:val="en-US"/>
        </w:rPr>
        <w:t>during</w:t>
      </w:r>
      <w:r w:rsidRPr="00B905AB">
        <w:rPr>
          <w:lang w:val="en-US"/>
        </w:rPr>
        <w:t xml:space="preserve"> the study:</w:t>
      </w:r>
    </w:p>
    <w:p w14:paraId="3CF3B8B4" w14:textId="77777777" w:rsidR="00401944" w:rsidRPr="00401944" w:rsidRDefault="00401944" w:rsidP="00CC62E2">
      <w:pPr>
        <w:jc w:val="both"/>
        <w:rPr>
          <w:lang w:val="en-US"/>
        </w:rPr>
      </w:pPr>
      <w:r w:rsidRPr="00401944">
        <w:rPr>
          <w:lang w:val="en-US"/>
        </w:rPr>
        <w:t>1. Search for initial data and generation of a training set.</w:t>
      </w:r>
    </w:p>
    <w:p w14:paraId="6D01B5DE" w14:textId="77777777" w:rsidR="00401944" w:rsidRPr="00401944" w:rsidRDefault="00401944" w:rsidP="00CC62E2">
      <w:pPr>
        <w:jc w:val="both"/>
        <w:rPr>
          <w:lang w:val="en-US"/>
        </w:rPr>
      </w:pPr>
      <w:r w:rsidRPr="00401944">
        <w:rPr>
          <w:lang w:val="en-US"/>
        </w:rPr>
        <w:t>2. Development of two different architectures of neural networks.</w:t>
      </w:r>
    </w:p>
    <w:p w14:paraId="75AAF5BD" w14:textId="77777777" w:rsidR="00401944" w:rsidRPr="00401944" w:rsidRDefault="00401944" w:rsidP="00CC62E2">
      <w:pPr>
        <w:jc w:val="both"/>
        <w:rPr>
          <w:lang w:val="en-US"/>
        </w:rPr>
      </w:pPr>
      <w:r w:rsidRPr="00401944">
        <w:rPr>
          <w:lang w:val="en-US"/>
        </w:rPr>
        <w:t>3. Training of implemented algorithms on various data sets.</w:t>
      </w:r>
    </w:p>
    <w:p w14:paraId="3AA249AC" w14:textId="77777777" w:rsidR="00401944" w:rsidRPr="00401944" w:rsidRDefault="00401944" w:rsidP="00CC62E2">
      <w:pPr>
        <w:jc w:val="both"/>
        <w:rPr>
          <w:lang w:val="en-US"/>
        </w:rPr>
      </w:pPr>
      <w:r w:rsidRPr="00401944">
        <w:rPr>
          <w:lang w:val="en-US"/>
        </w:rPr>
        <w:t>4. Evaluation and visualization of learning outcomes of neural networks.</w:t>
      </w:r>
    </w:p>
    <w:p w14:paraId="1614C36C" w14:textId="7EF1289E" w:rsidR="00042087" w:rsidRPr="00B905AB" w:rsidRDefault="00401944" w:rsidP="00CC62E2">
      <w:pPr>
        <w:jc w:val="both"/>
        <w:rPr>
          <w:lang w:val="en-US"/>
        </w:rPr>
      </w:pPr>
      <w:r w:rsidRPr="00401944">
        <w:rPr>
          <w:lang w:val="en-US"/>
        </w:rPr>
        <w:t>The work was based on articles from the Internet.</w:t>
      </w:r>
    </w:p>
    <w:p w14:paraId="78BB43F9" w14:textId="77777777" w:rsidR="00401944" w:rsidRPr="00401944" w:rsidRDefault="00401944" w:rsidP="00CC62E2">
      <w:pPr>
        <w:jc w:val="both"/>
        <w:rPr>
          <w:lang w:val="en-US"/>
        </w:rPr>
      </w:pPr>
      <w:r w:rsidRPr="00401944">
        <w:rPr>
          <w:lang w:val="en-US"/>
        </w:rPr>
        <w:t xml:space="preserve">Programming and analysis </w:t>
      </w:r>
      <w:proofErr w:type="gramStart"/>
      <w:r w:rsidRPr="00401944">
        <w:rPr>
          <w:lang w:val="en-US"/>
        </w:rPr>
        <w:t>was</w:t>
      </w:r>
      <w:proofErr w:type="gramEnd"/>
      <w:r w:rsidRPr="00401944">
        <w:rPr>
          <w:lang w:val="en-US"/>
        </w:rPr>
        <w:t xml:space="preserve"> carried out using the interactive cloud environment Google </w:t>
      </w:r>
      <w:proofErr w:type="spellStart"/>
      <w:r w:rsidRPr="00401944">
        <w:rPr>
          <w:lang w:val="en-US"/>
        </w:rPr>
        <w:t>Colab</w:t>
      </w:r>
      <w:proofErr w:type="spellEnd"/>
      <w:r w:rsidRPr="00401944">
        <w:rPr>
          <w:lang w:val="en-US"/>
        </w:rPr>
        <w:t xml:space="preserve">. The task and training of neural networks was carried out in Python using the open library for machine learning </w:t>
      </w:r>
      <w:proofErr w:type="spellStart"/>
      <w:r w:rsidRPr="00401944">
        <w:rPr>
          <w:lang w:val="en-US"/>
        </w:rPr>
        <w:t>Keras</w:t>
      </w:r>
      <w:proofErr w:type="spellEnd"/>
      <w:r w:rsidRPr="00401944">
        <w:rPr>
          <w:lang w:val="en-US"/>
        </w:rPr>
        <w:t>.</w:t>
      </w:r>
    </w:p>
    <w:p w14:paraId="432BB226" w14:textId="77777777" w:rsidR="00401944" w:rsidRPr="00401944" w:rsidRDefault="00401944" w:rsidP="00CC62E2">
      <w:pPr>
        <w:jc w:val="both"/>
        <w:rPr>
          <w:lang w:val="en-US"/>
        </w:rPr>
      </w:pPr>
      <w:r w:rsidRPr="00401944">
        <w:rPr>
          <w:lang w:val="en-US"/>
        </w:rPr>
        <w:t xml:space="preserve">The program that prepares the training dataset is implemented in the C++ programming language using the </w:t>
      </w:r>
      <w:proofErr w:type="spellStart"/>
      <w:r w:rsidRPr="00401944">
        <w:rPr>
          <w:lang w:val="en-US"/>
        </w:rPr>
        <w:t>stb_image</w:t>
      </w:r>
      <w:proofErr w:type="spellEnd"/>
      <w:r w:rsidRPr="00401944">
        <w:rPr>
          <w:lang w:val="en-US"/>
        </w:rPr>
        <w:t xml:space="preserve"> open library for working with images.</w:t>
      </w:r>
    </w:p>
    <w:p w14:paraId="7E5E3E08" w14:textId="77777777" w:rsidR="00401944" w:rsidRPr="00401944" w:rsidRDefault="00401944" w:rsidP="00CC62E2">
      <w:pPr>
        <w:jc w:val="both"/>
        <w:rPr>
          <w:lang w:val="en-US"/>
        </w:rPr>
      </w:pPr>
      <w:r w:rsidRPr="00401944">
        <w:rPr>
          <w:lang w:val="en-US"/>
        </w:rPr>
        <w:t>Visualization of the results was carried out in the cross-platform environment for the development of computer games Unity.</w:t>
      </w:r>
    </w:p>
    <w:p w14:paraId="6695BFDB" w14:textId="007EBE22" w:rsidR="00042087" w:rsidRPr="00B905AB" w:rsidRDefault="00401944" w:rsidP="00CC62E2">
      <w:pPr>
        <w:jc w:val="both"/>
        <w:rPr>
          <w:lang w:val="en-US"/>
        </w:rPr>
      </w:pPr>
      <w:r w:rsidRPr="00401944">
        <w:rPr>
          <w:lang w:val="en-US"/>
        </w:rPr>
        <w:t>As a result of the study, two neural networks were programmed and trained, their advantages and disadvantages were identified, and the results of generating neural networks were obtained and visualized in three-dimensional models.</w:t>
      </w:r>
    </w:p>
    <w:p w14:paraId="5E15606E" w14:textId="7521472E" w:rsidR="00042087" w:rsidRPr="00B905AB" w:rsidRDefault="00042087" w:rsidP="00A563AE">
      <w:pPr>
        <w:rPr>
          <w:rFonts w:cs="Times New Roman"/>
          <w:szCs w:val="24"/>
          <w:lang w:val="en-US"/>
        </w:rPr>
      </w:pPr>
    </w:p>
    <w:p w14:paraId="18B4AD25" w14:textId="66631A9D" w:rsidR="00042087" w:rsidRPr="00B905AB" w:rsidRDefault="00042087" w:rsidP="00A563AE">
      <w:pPr>
        <w:rPr>
          <w:rFonts w:cs="Times New Roman"/>
          <w:szCs w:val="24"/>
          <w:lang w:val="en-US"/>
        </w:rPr>
      </w:pPr>
    </w:p>
    <w:p w14:paraId="0300DF64" w14:textId="5386B773" w:rsidR="00042087" w:rsidRPr="00B905AB" w:rsidRDefault="00042087" w:rsidP="00A563AE">
      <w:pPr>
        <w:rPr>
          <w:rFonts w:cs="Times New Roman"/>
          <w:szCs w:val="24"/>
          <w:lang w:val="en-US"/>
        </w:rPr>
      </w:pPr>
    </w:p>
    <w:p w14:paraId="7238927D" w14:textId="7F58C2D6" w:rsidR="00042087" w:rsidRPr="00B905AB" w:rsidRDefault="00042087" w:rsidP="00A563AE">
      <w:pPr>
        <w:rPr>
          <w:rFonts w:cs="Times New Roman"/>
          <w:szCs w:val="24"/>
          <w:lang w:val="en-US"/>
        </w:rPr>
      </w:pPr>
    </w:p>
    <w:p w14:paraId="0B378EA5" w14:textId="6D681001" w:rsidR="00042087" w:rsidRPr="00B905AB" w:rsidRDefault="00042087" w:rsidP="00A563AE">
      <w:pPr>
        <w:rPr>
          <w:rFonts w:cs="Times New Roman"/>
          <w:szCs w:val="24"/>
          <w:lang w:val="en-US"/>
        </w:rPr>
      </w:pPr>
    </w:p>
    <w:p w14:paraId="4C3ADBD1" w14:textId="090FB8AC" w:rsidR="00042087" w:rsidRPr="00B905AB" w:rsidRDefault="00042087" w:rsidP="00A563AE">
      <w:pPr>
        <w:rPr>
          <w:rFonts w:cs="Times New Roman"/>
          <w:szCs w:val="24"/>
          <w:lang w:val="en-US"/>
        </w:rPr>
      </w:pPr>
    </w:p>
    <w:p w14:paraId="3B2C467F" w14:textId="2C994FD4" w:rsidR="00042087" w:rsidRPr="00B905AB" w:rsidRDefault="00042087" w:rsidP="00A563AE">
      <w:pPr>
        <w:rPr>
          <w:rFonts w:cs="Times New Roman"/>
          <w:szCs w:val="24"/>
          <w:lang w:val="en-US"/>
        </w:rPr>
      </w:pPr>
    </w:p>
    <w:p w14:paraId="292D3864" w14:textId="64DBDF61" w:rsidR="00042087" w:rsidRPr="00042087" w:rsidRDefault="00042087" w:rsidP="00042087">
      <w:pPr>
        <w:jc w:val="center"/>
        <w:rPr>
          <w:rFonts w:cs="Times New Roman"/>
          <w:b/>
          <w:bCs/>
          <w:sz w:val="28"/>
          <w:szCs w:val="28"/>
        </w:rPr>
      </w:pPr>
      <w:r w:rsidRPr="00042087">
        <w:rPr>
          <w:rFonts w:cs="Times New Roman"/>
          <w:b/>
          <w:bCs/>
          <w:sz w:val="28"/>
          <w:szCs w:val="28"/>
        </w:rPr>
        <w:lastRenderedPageBreak/>
        <w:t>СОДЕРЖАНИЕ</w:t>
      </w:r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eastAsia="en-US"/>
        </w:rPr>
        <w:id w:val="-14505484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8CF83D5" w14:textId="7E7280AB" w:rsidR="009B48A5" w:rsidRPr="00CC62E2" w:rsidRDefault="009B48A5">
          <w:pPr>
            <w:pStyle w:val="a9"/>
            <w:rPr>
              <w:rFonts w:ascii="Times New Roman" w:hAnsi="Times New Roman" w:cs="Times New Roman"/>
              <w:color w:val="auto"/>
              <w:sz w:val="24"/>
              <w:szCs w:val="24"/>
            </w:rPr>
          </w:pPr>
        </w:p>
        <w:p w14:paraId="5B2A75B2" w14:textId="2177EBB3" w:rsidR="001F32A8" w:rsidRDefault="00AF7E9A">
          <w:pPr>
            <w:pStyle w:val="13"/>
            <w:tabs>
              <w:tab w:val="left" w:pos="440"/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r>
            <w:fldChar w:fldCharType="begin"/>
          </w:r>
          <w:r>
            <w:instrText xml:space="preserve"> TOC \o "1-3" \h \z \t "ДипломСтиль1;1;ДипломСтиль2;2;ДипломСтиль3;3" </w:instrText>
          </w:r>
          <w:r>
            <w:fldChar w:fldCharType="separate"/>
          </w:r>
          <w:hyperlink w:anchor="_Toc105536804" w:history="1">
            <w:r w:rsidR="001F32A8" w:rsidRPr="00C40F97">
              <w:rPr>
                <w:rStyle w:val="af1"/>
                <w:noProof/>
              </w:rPr>
              <w:t>1.</w:t>
            </w:r>
            <w:r w:rsidR="001F32A8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1F32A8" w:rsidRPr="00C40F97">
              <w:rPr>
                <w:rStyle w:val="af1"/>
                <w:noProof/>
              </w:rPr>
              <w:t>Введение</w:t>
            </w:r>
            <w:r w:rsidR="001F32A8">
              <w:rPr>
                <w:noProof/>
                <w:webHidden/>
              </w:rPr>
              <w:tab/>
            </w:r>
            <w:r w:rsidR="001F32A8">
              <w:rPr>
                <w:noProof/>
                <w:webHidden/>
              </w:rPr>
              <w:fldChar w:fldCharType="begin"/>
            </w:r>
            <w:r w:rsidR="001F32A8">
              <w:rPr>
                <w:noProof/>
                <w:webHidden/>
              </w:rPr>
              <w:instrText xml:space="preserve"> PAGEREF _Toc105536804 \h </w:instrText>
            </w:r>
            <w:r w:rsidR="001F32A8">
              <w:rPr>
                <w:noProof/>
                <w:webHidden/>
              </w:rPr>
            </w:r>
            <w:r w:rsidR="001F32A8">
              <w:rPr>
                <w:noProof/>
                <w:webHidden/>
              </w:rPr>
              <w:fldChar w:fldCharType="separate"/>
            </w:r>
            <w:r w:rsidR="0050123B">
              <w:rPr>
                <w:noProof/>
                <w:webHidden/>
              </w:rPr>
              <w:t>6</w:t>
            </w:r>
            <w:r w:rsidR="001F32A8">
              <w:rPr>
                <w:noProof/>
                <w:webHidden/>
              </w:rPr>
              <w:fldChar w:fldCharType="end"/>
            </w:r>
          </w:hyperlink>
        </w:p>
        <w:p w14:paraId="06F21598" w14:textId="61482FE7" w:rsidR="001F32A8" w:rsidRDefault="001F32A8">
          <w:pPr>
            <w:pStyle w:val="13"/>
            <w:tabs>
              <w:tab w:val="left" w:pos="440"/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05536805" w:history="1">
            <w:r w:rsidRPr="00C40F97">
              <w:rPr>
                <w:rStyle w:val="af1"/>
                <w:noProof/>
              </w:rPr>
              <w:t>2.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C40F97">
              <w:rPr>
                <w:rStyle w:val="af1"/>
                <w:noProof/>
              </w:rPr>
              <w:t>Обзор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_Toc105536805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123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3193A" w14:textId="46776EDF" w:rsidR="001F32A8" w:rsidRDefault="001F32A8">
          <w:pPr>
            <w:pStyle w:val="13"/>
            <w:tabs>
              <w:tab w:val="left" w:pos="440"/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05536806" w:history="1">
            <w:r w:rsidRPr="00C40F97">
              <w:rPr>
                <w:rStyle w:val="af1"/>
                <w:noProof/>
              </w:rPr>
              <w:t>3.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C40F97">
              <w:rPr>
                <w:rStyle w:val="af1"/>
                <w:noProof/>
              </w:rPr>
              <w:t>Основная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_Toc105536806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123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B719B" w14:textId="690FE5E3" w:rsidR="001F32A8" w:rsidRDefault="001F32A8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05536807" w:history="1">
            <w:r w:rsidRPr="00C40F97">
              <w:rPr>
                <w:rStyle w:val="af1"/>
                <w:noProof/>
              </w:rPr>
              <w:t>3.1 Искусственные нейронные сети: основные понятия, классификация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_Toc105536807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123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220F3E" w14:textId="053FEDC5" w:rsidR="001F32A8" w:rsidRDefault="001F32A8">
          <w:pPr>
            <w:pStyle w:val="3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05536808" w:history="1">
            <w:r w:rsidRPr="00C40F97">
              <w:rPr>
                <w:rStyle w:val="af1"/>
                <w:noProof/>
              </w:rPr>
              <w:t>3.1.1 Функция ошибки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_Toc105536808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123B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F7F62" w14:textId="61DD037A" w:rsidR="001F32A8" w:rsidRDefault="001F32A8">
          <w:pPr>
            <w:pStyle w:val="3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05536809" w:history="1">
            <w:r w:rsidRPr="00C40F97">
              <w:rPr>
                <w:rStyle w:val="af1"/>
                <w:noProof/>
              </w:rPr>
              <w:t>3.1.2 Функция активации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_Toc105536809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123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B6C5D8" w14:textId="56011670" w:rsidR="001F32A8" w:rsidRDefault="001F32A8">
          <w:pPr>
            <w:pStyle w:val="3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05536810" w:history="1">
            <w:r w:rsidRPr="00C40F97">
              <w:rPr>
                <w:rStyle w:val="af1"/>
                <w:noProof/>
              </w:rPr>
              <w:t>3.1.3 Обратное распространение ошибки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_Toc105536810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123B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0B0E2" w14:textId="1D1F7DA5" w:rsidR="001F32A8" w:rsidRDefault="001F32A8">
          <w:pPr>
            <w:pStyle w:val="3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05536811" w:history="1">
            <w:r w:rsidRPr="00C40F97">
              <w:rPr>
                <w:rStyle w:val="af1"/>
                <w:noProof/>
              </w:rPr>
              <w:t>3.1.4 Генеративно-состязательная сеть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_Toc105536811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123B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E9789" w14:textId="653EF70B" w:rsidR="001F32A8" w:rsidRDefault="001F32A8">
          <w:pPr>
            <w:pStyle w:val="3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05536812" w:history="1">
            <w:r w:rsidRPr="00C40F97">
              <w:rPr>
                <w:rStyle w:val="af1"/>
                <w:noProof/>
              </w:rPr>
              <w:t>3.1.5 Сверточные нейронные сети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_Toc105536812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123B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8168C" w14:textId="5FBBD45D" w:rsidR="001F32A8" w:rsidRDefault="001F32A8">
          <w:pPr>
            <w:pStyle w:val="3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05536813" w:history="1">
            <w:r w:rsidRPr="00C40F97">
              <w:rPr>
                <w:rStyle w:val="af1"/>
                <w:noProof/>
              </w:rPr>
              <w:t xml:space="preserve">3.1.6 Вариант модификации </w:t>
            </w:r>
            <w:r w:rsidRPr="00C40F97">
              <w:rPr>
                <w:rStyle w:val="af1"/>
                <w:noProof/>
                <w:lang w:val="en-GB"/>
              </w:rPr>
              <w:t>Spatial</w:t>
            </w:r>
            <w:r w:rsidRPr="00C40F97">
              <w:rPr>
                <w:rStyle w:val="af1"/>
                <w:noProof/>
              </w:rPr>
              <w:t xml:space="preserve"> </w:t>
            </w:r>
            <w:r w:rsidRPr="00C40F97">
              <w:rPr>
                <w:rStyle w:val="af1"/>
                <w:noProof/>
                <w:lang w:val="en-GB"/>
              </w:rPr>
              <w:t>GAN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_Toc105536813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123B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75C00B" w14:textId="6F7127C5" w:rsidR="001F32A8" w:rsidRDefault="001F32A8">
          <w:pPr>
            <w:pStyle w:val="3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05536814" w:history="1">
            <w:r w:rsidRPr="00C40F97">
              <w:rPr>
                <w:rStyle w:val="af1"/>
                <w:noProof/>
              </w:rPr>
              <w:t>3.1.7 Вариант модификации U-net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_Toc105536814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123B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552EE6" w14:textId="68E10B36" w:rsidR="001F32A8" w:rsidRDefault="001F32A8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05536815" w:history="1">
            <w:r w:rsidRPr="00C40F97">
              <w:rPr>
                <w:rStyle w:val="af1"/>
                <w:noProof/>
              </w:rPr>
              <w:t>3.2 Разработка архитектур сетей для генерации изображений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_Toc105536815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123B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523A5" w14:textId="40EEA310" w:rsidR="001F32A8" w:rsidRDefault="001F32A8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05536816" w:history="1">
            <w:r w:rsidRPr="00C40F97">
              <w:rPr>
                <w:rStyle w:val="af1"/>
                <w:noProof/>
              </w:rPr>
              <w:t>3.3 Подготовка обучающего набора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_Toc105536816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123B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52E9C" w14:textId="7A349109" w:rsidR="001F32A8" w:rsidRDefault="001F32A8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05536817" w:history="1">
            <w:r w:rsidRPr="00C40F97">
              <w:rPr>
                <w:rStyle w:val="af1"/>
                <w:noProof/>
              </w:rPr>
              <w:t>3.4 Реализация нейронных сетей и эксперименты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_Toc105536817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123B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B9DCF5" w14:textId="7F79DD52" w:rsidR="001F32A8" w:rsidRDefault="001F32A8">
          <w:pPr>
            <w:pStyle w:val="3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05536818" w:history="1">
            <w:r w:rsidRPr="00C40F97">
              <w:rPr>
                <w:rStyle w:val="af1"/>
                <w:noProof/>
              </w:rPr>
              <w:t xml:space="preserve">3.4.1 Реализация и эксперименты сети </w:t>
            </w:r>
            <w:r w:rsidRPr="00C40F97">
              <w:rPr>
                <w:rStyle w:val="af1"/>
                <w:noProof/>
                <w:lang w:val="en-US"/>
              </w:rPr>
              <w:t>SGAN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_Toc105536818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123B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5E6504" w14:textId="2765FCB5" w:rsidR="001F32A8" w:rsidRDefault="001F32A8">
          <w:pPr>
            <w:pStyle w:val="3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05536819" w:history="1">
            <w:r w:rsidRPr="00C40F97">
              <w:rPr>
                <w:rStyle w:val="af1"/>
                <w:noProof/>
              </w:rPr>
              <w:t xml:space="preserve">3.4.2 Реализация и эксперименты сети </w:t>
            </w:r>
            <w:r w:rsidRPr="00C40F97">
              <w:rPr>
                <w:rStyle w:val="af1"/>
                <w:noProof/>
                <w:lang w:val="en-US"/>
              </w:rPr>
              <w:t>U</w:t>
            </w:r>
            <w:r w:rsidRPr="00C40F97">
              <w:rPr>
                <w:rStyle w:val="af1"/>
                <w:noProof/>
              </w:rPr>
              <w:t>-</w:t>
            </w:r>
            <w:r w:rsidRPr="00C40F97">
              <w:rPr>
                <w:rStyle w:val="af1"/>
                <w:noProof/>
                <w:lang w:val="en-US"/>
              </w:rPr>
              <w:t>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_Toc105536819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123B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62544" w14:textId="2342B1FA" w:rsidR="001F32A8" w:rsidRDefault="001F32A8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05536820" w:history="1">
            <w:r w:rsidRPr="00C40F97">
              <w:rPr>
                <w:rStyle w:val="af1"/>
                <w:noProof/>
              </w:rPr>
              <w:t>3.5 Сравнение реализованных подходов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_Toc105536820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123B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E0813D" w14:textId="6A39D8F9" w:rsidR="001F32A8" w:rsidRDefault="001F32A8">
          <w:pPr>
            <w:pStyle w:val="13"/>
            <w:tabs>
              <w:tab w:val="left" w:pos="440"/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05536821" w:history="1">
            <w:r w:rsidRPr="00C40F97">
              <w:rPr>
                <w:rStyle w:val="af1"/>
                <w:noProof/>
              </w:rPr>
              <w:t>4.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C40F97">
              <w:rPr>
                <w:rStyle w:val="af1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_Toc105536821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123B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ACB57" w14:textId="34DA137A" w:rsidR="001F32A8" w:rsidRDefault="001F32A8">
          <w:pPr>
            <w:pStyle w:val="13"/>
            <w:tabs>
              <w:tab w:val="left" w:pos="440"/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05536822" w:history="1">
            <w:r w:rsidRPr="00C40F97">
              <w:rPr>
                <w:rStyle w:val="af1"/>
                <w:noProof/>
              </w:rPr>
              <w:t>5.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C40F97">
              <w:rPr>
                <w:rStyle w:val="af1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_Toc105536822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123B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018427" w14:textId="12E79BB4" w:rsidR="009B48A5" w:rsidRDefault="00AF7E9A">
          <w:r>
            <w:fldChar w:fldCharType="end"/>
          </w:r>
        </w:p>
      </w:sdtContent>
    </w:sdt>
    <w:p w14:paraId="100D1000" w14:textId="4B9C7CA8" w:rsidR="00042087" w:rsidRDefault="00042087" w:rsidP="00A563AE">
      <w:pPr>
        <w:rPr>
          <w:rFonts w:cs="Times New Roman"/>
          <w:szCs w:val="24"/>
        </w:rPr>
      </w:pPr>
    </w:p>
    <w:p w14:paraId="4D671904" w14:textId="07377C15" w:rsidR="00042087" w:rsidRDefault="00042087" w:rsidP="00A563AE">
      <w:pPr>
        <w:rPr>
          <w:rFonts w:cs="Times New Roman"/>
          <w:szCs w:val="24"/>
        </w:rPr>
      </w:pPr>
    </w:p>
    <w:p w14:paraId="769FEBFF" w14:textId="702D8294" w:rsidR="00042087" w:rsidRDefault="00042087" w:rsidP="00A563AE">
      <w:pPr>
        <w:rPr>
          <w:rFonts w:cs="Times New Roman"/>
          <w:szCs w:val="24"/>
        </w:rPr>
      </w:pPr>
    </w:p>
    <w:p w14:paraId="1CF76C2B" w14:textId="5AFD5F99" w:rsidR="00042087" w:rsidRDefault="00042087" w:rsidP="00A563AE">
      <w:pPr>
        <w:rPr>
          <w:rFonts w:cs="Times New Roman"/>
          <w:szCs w:val="24"/>
        </w:rPr>
      </w:pPr>
    </w:p>
    <w:p w14:paraId="45495057" w14:textId="289BF8B1" w:rsidR="00042087" w:rsidRDefault="00042087" w:rsidP="00A563AE">
      <w:pPr>
        <w:rPr>
          <w:rFonts w:cs="Times New Roman"/>
          <w:szCs w:val="24"/>
        </w:rPr>
      </w:pPr>
    </w:p>
    <w:p w14:paraId="02A0650A" w14:textId="5E50CFBA" w:rsidR="00042087" w:rsidRDefault="00042087" w:rsidP="00A563AE">
      <w:pPr>
        <w:rPr>
          <w:rFonts w:cs="Times New Roman"/>
          <w:szCs w:val="24"/>
        </w:rPr>
      </w:pPr>
    </w:p>
    <w:p w14:paraId="5D3DFB05" w14:textId="2DD3E79A" w:rsidR="00042087" w:rsidRDefault="00042087" w:rsidP="00A563AE">
      <w:pPr>
        <w:rPr>
          <w:rFonts w:cs="Times New Roman"/>
          <w:szCs w:val="24"/>
        </w:rPr>
      </w:pPr>
    </w:p>
    <w:p w14:paraId="3568D14B" w14:textId="1131F5A1" w:rsidR="00042087" w:rsidRDefault="00042087" w:rsidP="00A563AE">
      <w:pPr>
        <w:rPr>
          <w:rFonts w:cs="Times New Roman"/>
          <w:szCs w:val="24"/>
        </w:rPr>
      </w:pPr>
    </w:p>
    <w:p w14:paraId="44A8CAA0" w14:textId="1A722B40" w:rsidR="00042087" w:rsidRDefault="00042087" w:rsidP="00A563AE">
      <w:pPr>
        <w:rPr>
          <w:rFonts w:cs="Times New Roman"/>
          <w:szCs w:val="24"/>
        </w:rPr>
      </w:pPr>
    </w:p>
    <w:p w14:paraId="28F208E6" w14:textId="684C2071" w:rsidR="00042087" w:rsidRDefault="00042087" w:rsidP="00A563AE">
      <w:pPr>
        <w:rPr>
          <w:rFonts w:cs="Times New Roman"/>
          <w:szCs w:val="24"/>
        </w:rPr>
      </w:pPr>
    </w:p>
    <w:p w14:paraId="4B85746E" w14:textId="5230A440" w:rsidR="00042087" w:rsidRDefault="00042087" w:rsidP="00A563AE">
      <w:pPr>
        <w:rPr>
          <w:rFonts w:cs="Times New Roman"/>
          <w:szCs w:val="24"/>
        </w:rPr>
      </w:pPr>
    </w:p>
    <w:p w14:paraId="2F1A0FF4" w14:textId="15E2E247" w:rsidR="001A5496" w:rsidRDefault="001A5496" w:rsidP="00A563AE">
      <w:pPr>
        <w:rPr>
          <w:rFonts w:cs="Times New Roman"/>
          <w:szCs w:val="24"/>
        </w:rPr>
      </w:pPr>
    </w:p>
    <w:p w14:paraId="3C0F8114" w14:textId="77777777" w:rsidR="001A5496" w:rsidRDefault="001A5496" w:rsidP="00A563AE">
      <w:pPr>
        <w:rPr>
          <w:rFonts w:cs="Times New Roman"/>
          <w:szCs w:val="24"/>
        </w:rPr>
      </w:pPr>
    </w:p>
    <w:p w14:paraId="43B7CA9E" w14:textId="0C10243D" w:rsidR="00D527B5" w:rsidRPr="00FB5823" w:rsidRDefault="00D527B5">
      <w:pPr>
        <w:pStyle w:val="1"/>
      </w:pPr>
      <w:bookmarkStart w:id="5" w:name="_Toc105536804"/>
      <w:r w:rsidRPr="00FB5823">
        <w:t>Введение</w:t>
      </w:r>
      <w:bookmarkEnd w:id="5"/>
    </w:p>
    <w:p w14:paraId="313B6739" w14:textId="6CF55EDE" w:rsidR="00D527B5" w:rsidRDefault="00D527B5" w:rsidP="00A563AE"/>
    <w:p w14:paraId="1C455EB7" w14:textId="44325FF4" w:rsidR="001A5DE5" w:rsidRDefault="00FA500D" w:rsidP="00CC62E2">
      <w:pPr>
        <w:jc w:val="both"/>
        <w:rPr>
          <w:rFonts w:cs="Times New Roman"/>
          <w:szCs w:val="24"/>
        </w:rPr>
      </w:pPr>
      <w:r w:rsidRPr="00A93AF1">
        <w:rPr>
          <w:rFonts w:cs="Times New Roman"/>
          <w:szCs w:val="24"/>
        </w:rPr>
        <w:t xml:space="preserve">На </w:t>
      </w:r>
      <w:r w:rsidR="00B961ED" w:rsidRPr="00A93AF1">
        <w:rPr>
          <w:rFonts w:cs="Times New Roman"/>
          <w:szCs w:val="24"/>
        </w:rPr>
        <w:t>сегодняшний день</w:t>
      </w:r>
      <w:r w:rsidRPr="00A93AF1">
        <w:rPr>
          <w:rFonts w:cs="Times New Roman"/>
          <w:szCs w:val="24"/>
        </w:rPr>
        <w:t xml:space="preserve"> потребность в создании реалистичных ландшафтов в кинематографической и игровой промышленностях становится все </w:t>
      </w:r>
      <w:r w:rsidR="00B961ED" w:rsidRPr="00A93AF1">
        <w:rPr>
          <w:rFonts w:cs="Times New Roman"/>
          <w:szCs w:val="24"/>
        </w:rPr>
        <w:t>острее</w:t>
      </w:r>
      <w:r w:rsidRPr="00A93AF1">
        <w:rPr>
          <w:rFonts w:cs="Times New Roman"/>
          <w:szCs w:val="24"/>
        </w:rPr>
        <w:t xml:space="preserve">. </w:t>
      </w:r>
      <w:r w:rsidR="00B961ED" w:rsidRPr="00A93AF1">
        <w:rPr>
          <w:rFonts w:cs="Times New Roman"/>
          <w:szCs w:val="24"/>
        </w:rPr>
        <w:t>Модели рельефа становятся больше, требования к</w:t>
      </w:r>
      <w:r w:rsidR="00A93AF1" w:rsidRPr="00A93AF1">
        <w:rPr>
          <w:rFonts w:cs="Times New Roman"/>
          <w:szCs w:val="24"/>
        </w:rPr>
        <w:t xml:space="preserve"> их</w:t>
      </w:r>
      <w:r w:rsidR="00B961ED" w:rsidRPr="00A93AF1">
        <w:rPr>
          <w:rFonts w:cs="Times New Roman"/>
          <w:szCs w:val="24"/>
        </w:rPr>
        <w:t xml:space="preserve"> качеству выше</w:t>
      </w:r>
      <w:r w:rsidR="009F6DCD" w:rsidRPr="00A93AF1">
        <w:rPr>
          <w:rFonts w:cs="Times New Roman"/>
          <w:szCs w:val="24"/>
        </w:rPr>
        <w:t xml:space="preserve">. Однако наиболее </w:t>
      </w:r>
      <w:r w:rsidR="00A93AF1" w:rsidRPr="00A93AF1">
        <w:rPr>
          <w:rFonts w:cs="Times New Roman"/>
          <w:szCs w:val="24"/>
        </w:rPr>
        <w:t>популярными в</w:t>
      </w:r>
      <w:r w:rsidR="009F6DCD" w:rsidRPr="00A93AF1">
        <w:rPr>
          <w:rFonts w:cs="Times New Roman"/>
          <w:szCs w:val="24"/>
        </w:rPr>
        <w:t xml:space="preserve"> использ</w:t>
      </w:r>
      <w:r w:rsidR="00A93AF1" w:rsidRPr="00A93AF1">
        <w:rPr>
          <w:rFonts w:cs="Times New Roman"/>
          <w:szCs w:val="24"/>
        </w:rPr>
        <w:t>овании</w:t>
      </w:r>
      <w:r w:rsidR="009F6DCD" w:rsidRPr="00A93AF1">
        <w:rPr>
          <w:rFonts w:cs="Times New Roman"/>
          <w:szCs w:val="24"/>
        </w:rPr>
        <w:t xml:space="preserve"> методы процедурной генерации являются строго настроенны</w:t>
      </w:r>
      <w:r w:rsidR="00A93AF1" w:rsidRPr="00A93AF1">
        <w:rPr>
          <w:rFonts w:cs="Times New Roman"/>
          <w:szCs w:val="24"/>
        </w:rPr>
        <w:t>ми</w:t>
      </w:r>
      <w:r w:rsidR="00A93AF1">
        <w:rPr>
          <w:rFonts w:cs="Times New Roman"/>
          <w:szCs w:val="24"/>
        </w:rPr>
        <w:t xml:space="preserve"> и</w:t>
      </w:r>
      <w:r w:rsidR="009F6DCD" w:rsidRPr="00A93AF1">
        <w:rPr>
          <w:rFonts w:cs="Times New Roman"/>
          <w:szCs w:val="24"/>
        </w:rPr>
        <w:t xml:space="preserve"> мало расширяемы</w:t>
      </w:r>
      <w:r w:rsidR="00A93AF1" w:rsidRPr="00A93AF1">
        <w:rPr>
          <w:rFonts w:cs="Times New Roman"/>
          <w:szCs w:val="24"/>
        </w:rPr>
        <w:t>ми</w:t>
      </w:r>
      <w:r w:rsidR="00A93AF1">
        <w:rPr>
          <w:rFonts w:cs="Times New Roman"/>
          <w:szCs w:val="24"/>
        </w:rPr>
        <w:t>.</w:t>
      </w:r>
      <w:r w:rsidR="009F6DCD" w:rsidRPr="00A93AF1">
        <w:rPr>
          <w:rFonts w:cs="Times New Roman"/>
          <w:szCs w:val="24"/>
        </w:rPr>
        <w:t xml:space="preserve"> </w:t>
      </w:r>
      <w:r w:rsidR="00A93AF1" w:rsidRPr="00A93AF1">
        <w:rPr>
          <w:rFonts w:cs="Times New Roman"/>
          <w:szCs w:val="24"/>
        </w:rPr>
        <w:t>Следовательно, алгоритмы нуждаются в</w:t>
      </w:r>
      <w:r w:rsidR="00A93AF1">
        <w:rPr>
          <w:rFonts w:cs="Times New Roman"/>
          <w:szCs w:val="24"/>
        </w:rPr>
        <w:t xml:space="preserve"> частой</w:t>
      </w:r>
      <w:r w:rsidR="00A93AF1" w:rsidRPr="00A93AF1">
        <w:rPr>
          <w:rFonts w:cs="Times New Roman"/>
          <w:szCs w:val="24"/>
        </w:rPr>
        <w:t xml:space="preserve"> доработке</w:t>
      </w:r>
      <w:r w:rsidR="00A93AF1">
        <w:rPr>
          <w:rFonts w:cs="Times New Roman"/>
          <w:szCs w:val="24"/>
        </w:rPr>
        <w:t>, а сами продукты их работы</w:t>
      </w:r>
      <w:r w:rsidR="00842E8F">
        <w:rPr>
          <w:rFonts w:cs="Times New Roman"/>
          <w:szCs w:val="24"/>
        </w:rPr>
        <w:t>, по мере увеличения размеров,</w:t>
      </w:r>
      <w:r w:rsidR="00A93AF1">
        <w:rPr>
          <w:rFonts w:cs="Times New Roman"/>
          <w:szCs w:val="24"/>
        </w:rPr>
        <w:t xml:space="preserve"> </w:t>
      </w:r>
      <w:r w:rsidR="00842E8F">
        <w:rPr>
          <w:rFonts w:cs="Times New Roman"/>
          <w:szCs w:val="24"/>
        </w:rPr>
        <w:t xml:space="preserve">требуют </w:t>
      </w:r>
      <w:r w:rsidR="00A8680E">
        <w:rPr>
          <w:rFonts w:cs="Times New Roman"/>
          <w:szCs w:val="24"/>
        </w:rPr>
        <w:t xml:space="preserve">все </w:t>
      </w:r>
      <w:r w:rsidR="00842E8F">
        <w:rPr>
          <w:rFonts w:cs="Times New Roman"/>
          <w:szCs w:val="24"/>
        </w:rPr>
        <w:t>больше вмешательства левел-дизайнеров.</w:t>
      </w:r>
      <w:r w:rsidR="003E574D">
        <w:rPr>
          <w:rFonts w:cs="Times New Roman"/>
          <w:szCs w:val="24"/>
        </w:rPr>
        <w:t xml:space="preserve"> Таким образом, повышение качества, разнообразия и размера модели ландшафта влечет к большим затратам.</w:t>
      </w:r>
    </w:p>
    <w:p w14:paraId="073F235F" w14:textId="10565271" w:rsidR="00842E8F" w:rsidRDefault="003E574D" w:rsidP="00CC62E2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Решением данной проблемы должен стать новый инструмент, способный </w:t>
      </w:r>
      <w:r w:rsidR="00913ED5">
        <w:rPr>
          <w:rFonts w:cs="Times New Roman"/>
          <w:szCs w:val="24"/>
        </w:rPr>
        <w:t xml:space="preserve">к расширению и слабо привязанный к типу ландшафта. Целью данной бакалаврской работы является исследование применимости нейронных сетей </w:t>
      </w:r>
      <w:r w:rsidR="005F4E9C">
        <w:rPr>
          <w:rFonts w:cs="Times New Roman"/>
          <w:szCs w:val="24"/>
        </w:rPr>
        <w:t>для генерации ландшафтных карт.</w:t>
      </w:r>
    </w:p>
    <w:p w14:paraId="182B4654" w14:textId="3E75793A" w:rsidR="00D527B5" w:rsidRDefault="00D527B5" w:rsidP="00A563AE"/>
    <w:p w14:paraId="3BB8775E" w14:textId="30B1DCDA" w:rsidR="00E632CC" w:rsidRDefault="00E632CC">
      <w:pPr>
        <w:pStyle w:val="1"/>
      </w:pPr>
      <w:bookmarkStart w:id="6" w:name="_Toc105536805"/>
      <w:r>
        <w:t>Обзор литературы</w:t>
      </w:r>
      <w:bookmarkEnd w:id="6"/>
    </w:p>
    <w:p w14:paraId="32725C0E" w14:textId="68425C27" w:rsidR="00E632CC" w:rsidRDefault="00E632CC" w:rsidP="00E632CC"/>
    <w:p w14:paraId="54D6208E" w14:textId="4AE507A3" w:rsidR="00E632CC" w:rsidRDefault="00C6052F" w:rsidP="00CC62E2">
      <w:pPr>
        <w:jc w:val="both"/>
      </w:pPr>
      <w:r>
        <w:t>Основную роль в поиске нужн</w:t>
      </w:r>
      <w:r w:rsidR="00F05E60">
        <w:t>ых</w:t>
      </w:r>
      <w:r>
        <w:t xml:space="preserve"> архитектур нейронн</w:t>
      </w:r>
      <w:r w:rsidR="00F05E60">
        <w:t>ых</w:t>
      </w:r>
      <w:r>
        <w:t xml:space="preserve"> сет</w:t>
      </w:r>
      <w:r w:rsidR="00F05E60">
        <w:t>ей</w:t>
      </w:r>
      <w:r>
        <w:t xml:space="preserve"> и принципов </w:t>
      </w:r>
      <w:r w:rsidR="00F05E60">
        <w:t>их</w:t>
      </w:r>
      <w:r>
        <w:t xml:space="preserve"> работы выполняли статьи</w:t>
      </w:r>
      <w:r w:rsidRPr="00C6052F">
        <w:t xml:space="preserve"> </w:t>
      </w:r>
      <w:r>
        <w:t xml:space="preserve">авторства </w:t>
      </w:r>
      <w:r w:rsidR="00F05E60" w:rsidRPr="00F028BA">
        <w:rPr>
          <w:lang w:val="en-US"/>
        </w:rPr>
        <w:t>Ian</w:t>
      </w:r>
      <w:r w:rsidR="00F05E60" w:rsidRPr="00F05E60">
        <w:t xml:space="preserve"> </w:t>
      </w:r>
      <w:r w:rsidR="00F05E60" w:rsidRPr="00F028BA">
        <w:rPr>
          <w:lang w:val="en-US"/>
        </w:rPr>
        <w:t>J</w:t>
      </w:r>
      <w:r w:rsidR="00F05E60" w:rsidRPr="00F05E60">
        <w:t xml:space="preserve">. </w:t>
      </w:r>
      <w:r w:rsidR="00F05E60" w:rsidRPr="00F028BA">
        <w:rPr>
          <w:lang w:val="en-US"/>
        </w:rPr>
        <w:t>Goodfellow</w:t>
      </w:r>
      <w:r w:rsidR="00F05E60" w:rsidRPr="00F05E60">
        <w:t xml:space="preserve"> [3], </w:t>
      </w:r>
      <w:r w:rsidRPr="00583519">
        <w:rPr>
          <w:lang w:val="en-US"/>
        </w:rPr>
        <w:t>Sheng</w:t>
      </w:r>
      <w:r w:rsidRPr="00C6052F">
        <w:t>-</w:t>
      </w:r>
      <w:r w:rsidRPr="00583519">
        <w:rPr>
          <w:lang w:val="en-US"/>
        </w:rPr>
        <w:t>Yu</w:t>
      </w:r>
      <w:r w:rsidRPr="00C6052F">
        <w:t xml:space="preserve"> </w:t>
      </w:r>
      <w:r w:rsidRPr="00583519">
        <w:rPr>
          <w:lang w:val="en-US"/>
        </w:rPr>
        <w:t>Wang</w:t>
      </w:r>
      <w:r>
        <w:t xml:space="preserve"> </w:t>
      </w:r>
      <w:r w:rsidRPr="00C6052F">
        <w:t xml:space="preserve">[7] </w:t>
      </w:r>
      <w:r>
        <w:t xml:space="preserve">и </w:t>
      </w:r>
      <w:r w:rsidRPr="00E27347">
        <w:rPr>
          <w:lang w:val="en-US"/>
        </w:rPr>
        <w:t>Sakshi</w:t>
      </w:r>
      <w:r w:rsidRPr="00C6052F">
        <w:t xml:space="preserve"> </w:t>
      </w:r>
      <w:proofErr w:type="spellStart"/>
      <w:r w:rsidRPr="00E27347">
        <w:rPr>
          <w:lang w:val="en-US"/>
        </w:rPr>
        <w:t>Indolia</w:t>
      </w:r>
      <w:proofErr w:type="spellEnd"/>
      <w:r>
        <w:t xml:space="preserve"> </w:t>
      </w:r>
      <w:r w:rsidRPr="00C6052F">
        <w:t>[9]</w:t>
      </w:r>
      <w:r>
        <w:t>.</w:t>
      </w:r>
      <w:r w:rsidR="00F05E60">
        <w:t xml:space="preserve"> Под их воздействием была выбрана модель, являющаяся композицией двух нейронных сетей, известной как </w:t>
      </w:r>
      <w:proofErr w:type="spellStart"/>
      <w:r w:rsidR="00F05E60">
        <w:t>генеративно</w:t>
      </w:r>
      <w:proofErr w:type="spellEnd"/>
      <w:r w:rsidR="00F05E60">
        <w:t xml:space="preserve">-состязательная </w:t>
      </w:r>
      <w:commentRangeStart w:id="7"/>
      <w:r w:rsidR="00F05E60">
        <w:t>сеть</w:t>
      </w:r>
      <w:commentRangeEnd w:id="7"/>
      <w:r w:rsidR="00C8489E">
        <w:rPr>
          <w:rStyle w:val="a4"/>
        </w:rPr>
        <w:commentReference w:id="7"/>
      </w:r>
      <w:r w:rsidR="00F05E60">
        <w:t>.</w:t>
      </w:r>
    </w:p>
    <w:p w14:paraId="4F62CEC2" w14:textId="288C80D2" w:rsidR="00F05E60" w:rsidRPr="00FB2399" w:rsidRDefault="00F05E60" w:rsidP="00CC62E2">
      <w:pPr>
        <w:jc w:val="both"/>
      </w:pPr>
      <w:r>
        <w:t xml:space="preserve">Более </w:t>
      </w:r>
      <w:r w:rsidR="00FB2399">
        <w:t>подробно</w:t>
      </w:r>
      <w:r>
        <w:t xml:space="preserve"> эту область удалось благодаря статьям </w:t>
      </w:r>
      <w:r w:rsidRPr="00FD5F76">
        <w:rPr>
          <w:lang w:val="en-US"/>
        </w:rPr>
        <w:t>Nikolay</w:t>
      </w:r>
      <w:r w:rsidRPr="00F05E60">
        <w:t xml:space="preserve"> </w:t>
      </w:r>
      <w:proofErr w:type="spellStart"/>
      <w:r w:rsidRPr="00FD5F76">
        <w:rPr>
          <w:lang w:val="en-US"/>
        </w:rPr>
        <w:t>Jetchev</w:t>
      </w:r>
      <w:proofErr w:type="spellEnd"/>
      <w:r>
        <w:t xml:space="preserve"> </w:t>
      </w:r>
      <w:r w:rsidRPr="00F05E60">
        <w:t>[</w:t>
      </w:r>
      <w:r w:rsidRPr="00FB2399">
        <w:t>6</w:t>
      </w:r>
      <w:r w:rsidRPr="00F05E60">
        <w:t>]</w:t>
      </w:r>
      <w:r w:rsidRPr="00FB2399">
        <w:t xml:space="preserve"> </w:t>
      </w:r>
      <w:r>
        <w:t xml:space="preserve">и </w:t>
      </w:r>
      <w:r w:rsidR="00FB2399" w:rsidRPr="0079165A">
        <w:rPr>
          <w:lang w:val="en-US"/>
        </w:rPr>
        <w:t>Ryan</w:t>
      </w:r>
      <w:r w:rsidR="00FB2399" w:rsidRPr="00FB2399">
        <w:t xml:space="preserve"> </w:t>
      </w:r>
      <w:r w:rsidR="00FB2399" w:rsidRPr="0079165A">
        <w:rPr>
          <w:lang w:val="en-US"/>
        </w:rPr>
        <w:t>Spick</w:t>
      </w:r>
      <w:r w:rsidR="00FB2399" w:rsidRPr="00FB2399">
        <w:t xml:space="preserve"> [8]</w:t>
      </w:r>
      <w:r w:rsidR="00FB2399">
        <w:t>. В статьях описан процесс поиска и подготовки данных, реализация и обучение нейронных сетей</w:t>
      </w:r>
      <w:r w:rsidR="00194F55">
        <w:t>,</w:t>
      </w:r>
      <w:r w:rsidR="00FB2399">
        <w:t xml:space="preserve"> </w:t>
      </w:r>
      <w:r w:rsidR="00194F55">
        <w:t>а также</w:t>
      </w:r>
      <w:r w:rsidR="00FB2399">
        <w:t xml:space="preserve"> результаты проведенных экспериментов, что было весьма сподручным в проведении исследования. </w:t>
      </w:r>
    </w:p>
    <w:p w14:paraId="5BD236E0" w14:textId="77777777" w:rsidR="00E632CC" w:rsidRPr="00E632CC" w:rsidRDefault="00E632CC" w:rsidP="00E632CC"/>
    <w:p w14:paraId="3F689AB7" w14:textId="25ABF200" w:rsidR="00D527B5" w:rsidRDefault="00D527B5" w:rsidP="00CC62E2">
      <w:pPr>
        <w:pStyle w:val="1"/>
        <w:ind w:left="426" w:hanging="426"/>
      </w:pPr>
      <w:bookmarkStart w:id="8" w:name="_Toc105536806"/>
      <w:r>
        <w:t>Основная часть</w:t>
      </w:r>
      <w:bookmarkEnd w:id="8"/>
    </w:p>
    <w:p w14:paraId="440574D1" w14:textId="629583B3" w:rsidR="00D527B5" w:rsidRDefault="00D527B5" w:rsidP="00A563AE"/>
    <w:p w14:paraId="4C153A63" w14:textId="5B0DD8F5" w:rsidR="00356B86" w:rsidRPr="00A55FD9" w:rsidRDefault="00E632CC" w:rsidP="005449E0">
      <w:pPr>
        <w:pStyle w:val="2"/>
      </w:pPr>
      <w:bookmarkStart w:id="9" w:name="_Toc105536807"/>
      <w:r w:rsidRPr="00A55FD9">
        <w:t>3</w:t>
      </w:r>
      <w:r w:rsidR="00356B86" w:rsidRPr="00A55FD9">
        <w:t>.</w:t>
      </w:r>
      <w:r w:rsidR="008626F2" w:rsidRPr="00A55FD9">
        <w:t>1</w:t>
      </w:r>
      <w:r w:rsidR="00356B86" w:rsidRPr="00A55FD9">
        <w:t xml:space="preserve"> </w:t>
      </w:r>
      <w:r w:rsidR="0016597E" w:rsidRPr="00A55FD9">
        <w:t>Искусственные нейронные сети: основные понятия, классификация</w:t>
      </w:r>
      <w:bookmarkEnd w:id="9"/>
    </w:p>
    <w:p w14:paraId="786FD006" w14:textId="155E956A" w:rsidR="004E4F72" w:rsidRDefault="00713584" w:rsidP="00CC62E2">
      <w:pPr>
        <w:jc w:val="both"/>
      </w:pPr>
      <w:r>
        <w:t>Искусственными нейронными сетями</w:t>
      </w:r>
      <w:r w:rsidR="004E4F72">
        <w:t xml:space="preserve"> (далее «нейронная сеть»</w:t>
      </w:r>
      <w:r w:rsidR="00B2633C">
        <w:t xml:space="preserve"> или «нейросеть»</w:t>
      </w:r>
      <w:r w:rsidR="004E4F72">
        <w:t>)</w:t>
      </w:r>
      <w:r>
        <w:t xml:space="preserve"> называются вычислительные структуры, моделирующие биологические процессы, схожие с процессами человеческого мозга.</w:t>
      </w:r>
      <w:r w:rsidR="004E4F72">
        <w:t xml:space="preserve"> Это параллельные и распределенные системы</w:t>
      </w:r>
      <w:r w:rsidR="007F7EE8">
        <w:t>, имеющие возможность обучения с помощью анализа положительных и отрицательных воздействий.</w:t>
      </w:r>
    </w:p>
    <w:p w14:paraId="2AF30055" w14:textId="0DB396A2" w:rsidR="0071329D" w:rsidRDefault="000E03E2" w:rsidP="00CC62E2">
      <w:pPr>
        <w:jc w:val="both"/>
      </w:pPr>
      <w:r>
        <w:t xml:space="preserve">Алгоритмов машинного обучения на данный момент известно достаточно много. </w:t>
      </w:r>
      <w:r w:rsidR="00E53C17">
        <w:t xml:space="preserve">Нейронные сети являются одним </w:t>
      </w:r>
      <w:r>
        <w:t>из их подмножества</w:t>
      </w:r>
      <w:r w:rsidR="00E53C17">
        <w:t xml:space="preserve">. Однако, </w:t>
      </w:r>
      <w:r>
        <w:t xml:space="preserve">в </w:t>
      </w:r>
      <w:r w:rsidR="00E53C17">
        <w:t xml:space="preserve">последние годы </w:t>
      </w:r>
      <w:r>
        <w:t>они показали удивительные результаты, чем привлекли всеобщее внимание.</w:t>
      </w:r>
    </w:p>
    <w:p w14:paraId="26429166" w14:textId="1C482EC5" w:rsidR="00E53C17" w:rsidRDefault="0061027B" w:rsidP="00CC62E2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059DD3A1" wp14:editId="408DDAC7">
            <wp:simplePos x="0" y="0"/>
            <wp:positionH relativeFrom="page">
              <wp:align>center</wp:align>
            </wp:positionH>
            <wp:positionV relativeFrom="paragraph">
              <wp:posOffset>826335</wp:posOffset>
            </wp:positionV>
            <wp:extent cx="4383473" cy="2119745"/>
            <wp:effectExtent l="0" t="0" r="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3473" cy="2119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3C17">
        <w:t xml:space="preserve">Основной структурной единицей нейронной сети является искусственный нейрон. Множество таких нейронов </w:t>
      </w:r>
      <w:commentRangeStart w:id="10"/>
      <w:r w:rsidR="00E53C17">
        <w:t xml:space="preserve">взаимодействует между собой. </w:t>
      </w:r>
      <w:commentRangeEnd w:id="10"/>
      <w:r w:rsidR="0051582D">
        <w:rPr>
          <w:rStyle w:val="a4"/>
        </w:rPr>
        <w:commentReference w:id="10"/>
      </w:r>
      <w:r w:rsidR="00E53C17">
        <w:t>На рисун</w:t>
      </w:r>
      <w:r w:rsidR="00CD74FE">
        <w:t>ке №1</w:t>
      </w:r>
      <w:r w:rsidR="00E53C17">
        <w:t xml:space="preserve"> представлена схема искусственного нейрона:</w:t>
      </w:r>
    </w:p>
    <w:p w14:paraId="0B14E512" w14:textId="0F0591DE" w:rsidR="0071329D" w:rsidRPr="0071329D" w:rsidRDefault="0071329D" w:rsidP="0061027B">
      <w:pPr>
        <w:jc w:val="center"/>
        <w:rPr>
          <w:i/>
          <w:iCs/>
        </w:rPr>
      </w:pPr>
      <w:r w:rsidRPr="0071329D">
        <w:rPr>
          <w:i/>
          <w:iCs/>
        </w:rPr>
        <w:t>Рис. 1 Схема искусственного нейрона</w:t>
      </w:r>
    </w:p>
    <w:p w14:paraId="077A51A2" w14:textId="237EDA90" w:rsidR="0071329D" w:rsidRDefault="0071329D" w:rsidP="00CC62E2">
      <w:pPr>
        <w:jc w:val="both"/>
      </w:pPr>
      <w:r>
        <w:t xml:space="preserve">Как видно из схемы, у </w:t>
      </w:r>
      <w:proofErr w:type="gramStart"/>
      <w:r>
        <w:t>нейрона</w:t>
      </w:r>
      <w:r w:rsidR="00B2633C">
        <w:t xml:space="preserve"> </w:t>
      </w:r>
      <w:r w:rsidR="00E228AB">
        <w:t>может быть</w:t>
      </w:r>
      <w:proofErr w:type="gramEnd"/>
      <w:r w:rsidR="00E228AB">
        <w:t xml:space="preserve"> </w:t>
      </w:r>
      <w:r>
        <w:t>несколько вход</w:t>
      </w:r>
      <w:r w:rsidR="00E228AB">
        <w:t>ных связей</w:t>
      </w:r>
      <w:r>
        <w:t xml:space="preserve">, </w:t>
      </w:r>
      <w:r w:rsidR="00E228AB">
        <w:t xml:space="preserve">через которые подаются </w:t>
      </w:r>
      <w:r>
        <w:t>различные сигналы</w:t>
      </w:r>
      <w:r w:rsidR="00E228AB">
        <w:t>. Он</w:t>
      </w:r>
      <w:r>
        <w:t xml:space="preserve"> преобразует их посредством активационной функции и передает </w:t>
      </w:r>
      <w:r w:rsidR="00E228AB">
        <w:t xml:space="preserve">информацию </w:t>
      </w:r>
      <w:r>
        <w:t xml:space="preserve">другим нейронам. </w:t>
      </w:r>
    </w:p>
    <w:p w14:paraId="7DBFE8C2" w14:textId="73F9BA72" w:rsidR="0071329D" w:rsidRDefault="0071329D" w:rsidP="00CC62E2">
      <w:pPr>
        <w:jc w:val="both"/>
      </w:pPr>
      <w:r>
        <w:t xml:space="preserve">Другими словами, искусственный нейрон — это функция </w:t>
      </w:r>
      <m:oMath>
        <m:sSup>
          <m:sSupPr>
            <m:ctrlPr>
              <w:rPr>
                <w:rFonts w:ascii="Cambria Math" w:hAnsi="Cambria Math" w:cs="Cambria Math"/>
                <w:i/>
              </w:rPr>
            </m:ctrlPr>
          </m:sSupPr>
          <m:e>
            <m:r>
              <w:rPr>
                <w:rFonts w:ascii="Cambria Math" w:hAnsi="Cambria Math" w:cs="Cambria Math"/>
              </w:rPr>
              <m:t>R</m:t>
            </m:r>
          </m:e>
          <m:sup>
            <m:r>
              <w:rPr>
                <w:rFonts w:ascii="Cambria Math" w:hAnsi="Cambria Math" w:cs="Cambria Math"/>
              </w:rPr>
              <m:t>n</m:t>
            </m:r>
          </m:sup>
        </m:sSup>
        <m:r>
          <w:rPr>
            <w:rFonts w:ascii="Cambria Math" w:hAnsi="Cambria Math"/>
          </w:rPr>
          <m:t xml:space="preserve"> → </m:t>
        </m:r>
        <m:r>
          <w:rPr>
            <w:rFonts w:ascii="Cambria Math" w:hAnsi="Cambria Math" w:cs="Cambria Math"/>
          </w:rPr>
          <m:t>R</m:t>
        </m:r>
      </m:oMath>
      <w:r>
        <w:t>, которая преобразует несколько входных параметров в один выходной. Своей эффективностью нейро</w:t>
      </w:r>
      <w:r w:rsidR="008907AB">
        <w:t>нные сети</w:t>
      </w:r>
      <w:r>
        <w:t xml:space="preserve"> обязаны двум составляющим: </w:t>
      </w:r>
    </w:p>
    <w:p w14:paraId="3A97B0F4" w14:textId="114BEA57" w:rsidR="0071329D" w:rsidRDefault="00E228AB" w:rsidP="00CC62E2">
      <w:pPr>
        <w:pStyle w:val="a3"/>
        <w:numPr>
          <w:ilvl w:val="0"/>
          <w:numId w:val="7"/>
        </w:numPr>
        <w:jc w:val="both"/>
      </w:pPr>
      <w:r>
        <w:t>возможности параллельной</w:t>
      </w:r>
      <w:r w:rsidR="0071329D">
        <w:t xml:space="preserve"> обработки больших объемов информации</w:t>
      </w:r>
      <w:r w:rsidR="00D17852">
        <w:t>;</w:t>
      </w:r>
      <w:r w:rsidR="0071329D">
        <w:t xml:space="preserve"> </w:t>
      </w:r>
    </w:p>
    <w:p w14:paraId="21957E50" w14:textId="2869C42E" w:rsidR="0071329D" w:rsidRDefault="0071329D" w:rsidP="00CC62E2">
      <w:pPr>
        <w:pStyle w:val="a3"/>
        <w:numPr>
          <w:ilvl w:val="0"/>
          <w:numId w:val="7"/>
        </w:numPr>
        <w:jc w:val="both"/>
      </w:pPr>
      <w:commentRangeStart w:id="11"/>
      <w:r>
        <w:t xml:space="preserve">способности обучаться, </w:t>
      </w:r>
      <w:commentRangeEnd w:id="11"/>
      <w:r w:rsidR="00F02451">
        <w:rPr>
          <w:rStyle w:val="a4"/>
        </w:rPr>
        <w:commentReference w:id="11"/>
      </w:r>
      <w:r>
        <w:t xml:space="preserve">т. е. </w:t>
      </w:r>
      <w:r w:rsidR="00E228AB">
        <w:t xml:space="preserve">выделять признаки или </w:t>
      </w:r>
      <w:r>
        <w:t>создавать обобщение</w:t>
      </w:r>
      <w:r w:rsidR="00790F2D">
        <w:t>,</w:t>
      </w:r>
      <w:r>
        <w:t xml:space="preserve"> или, иными словами, способности получать обоснованный результат </w:t>
      </w:r>
      <w:r w:rsidR="00394757">
        <w:t xml:space="preserve">для </w:t>
      </w:r>
      <w:r>
        <w:t xml:space="preserve">данных, не </w:t>
      </w:r>
      <w:r w:rsidR="00B2633C">
        <w:t>принимавших участия в</w:t>
      </w:r>
      <w:r>
        <w:t xml:space="preserve"> процессе обучения</w:t>
      </w:r>
      <w:r w:rsidR="00B2633C">
        <w:t>.</w:t>
      </w:r>
    </w:p>
    <w:p w14:paraId="5D90A76E" w14:textId="2A02E722" w:rsidR="0071329D" w:rsidRDefault="003C1710" w:rsidP="00CC62E2">
      <w:pPr>
        <w:jc w:val="both"/>
      </w:pPr>
      <w:r>
        <w:t>З</w:t>
      </w:r>
      <w:r w:rsidR="0071329D">
        <w:t xml:space="preserve">адача нейросети – найти достаточно хорошую функцию, аппроксимирующую обучающую выборку, при условии, чтобы эта функция обобщалась и на </w:t>
      </w:r>
      <w:r w:rsidR="00B2633C">
        <w:t>неизвестные алгоритму данные</w:t>
      </w:r>
      <w:r w:rsidR="0071329D">
        <w:t xml:space="preserve">. Отсюда </w:t>
      </w:r>
      <w:r>
        <w:t>следуют</w:t>
      </w:r>
      <w:r w:rsidR="0071329D">
        <w:t xml:space="preserve"> два ключевых понятия: функция ошибки и регуляризация. </w:t>
      </w:r>
    </w:p>
    <w:p w14:paraId="667AFC52" w14:textId="378025A6" w:rsidR="00B71EBA" w:rsidRPr="00CC62E2" w:rsidRDefault="00E632CC" w:rsidP="00CC62E2">
      <w:pPr>
        <w:pStyle w:val="30"/>
        <w:ind w:firstLine="0"/>
        <w:rPr>
          <w:sz w:val="24"/>
          <w:szCs w:val="24"/>
        </w:rPr>
      </w:pPr>
      <w:bookmarkStart w:id="12" w:name="_Toc105536808"/>
      <w:r w:rsidRPr="00CC62E2">
        <w:rPr>
          <w:sz w:val="24"/>
          <w:szCs w:val="24"/>
        </w:rPr>
        <w:t>3</w:t>
      </w:r>
      <w:r w:rsidR="001E2670" w:rsidRPr="00CC62E2">
        <w:rPr>
          <w:sz w:val="24"/>
          <w:szCs w:val="24"/>
        </w:rPr>
        <w:t xml:space="preserve">.1.1 </w:t>
      </w:r>
      <w:r w:rsidR="00B71EBA" w:rsidRPr="00CC62E2">
        <w:rPr>
          <w:sz w:val="24"/>
          <w:szCs w:val="24"/>
        </w:rPr>
        <w:t>Функция ошибки</w:t>
      </w:r>
      <w:bookmarkEnd w:id="12"/>
    </w:p>
    <w:p w14:paraId="402202C7" w14:textId="7C8426A4" w:rsidR="0071329D" w:rsidRDefault="0071329D" w:rsidP="00CC62E2">
      <w:pPr>
        <w:jc w:val="both"/>
      </w:pPr>
      <w:r>
        <w:t>Задача функции ошибки предельно проста</w:t>
      </w:r>
      <w:r w:rsidR="00B83167" w:rsidRPr="00B83167">
        <w:t>.</w:t>
      </w:r>
      <w:r>
        <w:t xml:space="preserve"> </w:t>
      </w:r>
      <w:r w:rsidR="00B83167">
        <w:t>О</w:t>
      </w:r>
      <w:r>
        <w:t>птимиз</w:t>
      </w:r>
      <w:r w:rsidR="003C1710">
        <w:t xml:space="preserve">ация </w:t>
      </w:r>
      <w:r>
        <w:t>функци</w:t>
      </w:r>
      <w:r w:rsidR="003C1710">
        <w:t>и ошибки</w:t>
      </w:r>
      <w:r>
        <w:t>, а именно, минимиз</w:t>
      </w:r>
      <w:r w:rsidR="003C1710">
        <w:t>ация</w:t>
      </w:r>
      <w:r>
        <w:t xml:space="preserve"> е</w:t>
      </w:r>
      <w:r w:rsidR="003C1710">
        <w:t>ё</w:t>
      </w:r>
      <w:r>
        <w:t xml:space="preserve"> значени</w:t>
      </w:r>
      <w:r w:rsidR="003C1710">
        <w:t>я</w:t>
      </w:r>
      <w:r>
        <w:t xml:space="preserve">, </w:t>
      </w:r>
      <w:r w:rsidR="003C1710">
        <w:t>влечет улучшение</w:t>
      </w:r>
      <w:r>
        <w:t xml:space="preserve"> точност</w:t>
      </w:r>
      <w:r w:rsidR="003C1710">
        <w:t>и</w:t>
      </w:r>
      <w:r>
        <w:t xml:space="preserve"> ответов нейросети. В качестве алгоритма оптимизации используется метод градиентного спуска (и его многочисленные варианты улучшения), суть которого </w:t>
      </w:r>
      <w:r w:rsidR="00B83167">
        <w:t xml:space="preserve">заключается в </w:t>
      </w:r>
      <w:r>
        <w:t>поэтапном изменени</w:t>
      </w:r>
      <w:r w:rsidR="00B83167">
        <w:t>и</w:t>
      </w:r>
      <w:r>
        <w:t xml:space="preserve"> значений параметров функции на значение, пропорциональное градиенту в точке.</w:t>
      </w:r>
    </w:p>
    <w:p w14:paraId="46A4B49A" w14:textId="77777777" w:rsidR="00D35A50" w:rsidRDefault="00D35A50" w:rsidP="00CC62E2">
      <w:pPr>
        <w:jc w:val="both"/>
      </w:pPr>
      <w:r>
        <w:t>Роль</w:t>
      </w:r>
      <w:r w:rsidR="00C459D9">
        <w:t xml:space="preserve"> функции ошибки часто </w:t>
      </w:r>
      <w:r>
        <w:t>выполняет</w:t>
      </w:r>
      <w:r w:rsidR="00C459D9">
        <w:t xml:space="preserve"> средняя квадратичная ошибка, в которой минимизируется среднее квадратов отклонений предсказанных значений от истинных: </w:t>
      </w:r>
    </w:p>
    <w:p w14:paraId="27F369E0" w14:textId="40318413" w:rsidR="00D35A50" w:rsidRDefault="00D35A50" w:rsidP="00D35A50">
      <w:pPr>
        <w:ind w:firstLine="360"/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w:rPr>
              <w:rFonts w:ascii="Cambria Math" w:hAnsi="Cambria Math" w:cs="Cambria Math"/>
            </w:rPr>
            <m:t>SS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 w:cs="Cambria Math"/>
                </w:rPr>
                <m:t>ω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 w:cs="Cambria Math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 w:cs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 - </m:t>
                  </m:r>
                  <m:sSub>
                    <m:sSubPr>
                      <m:ctrlPr>
                        <w:rPr>
                          <w:rFonts w:ascii="Cambria Math" w:hAnsi="Cambria Math" w:cs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Cambria Math"/>
                    </w:rPr>
                    <m:t>w</m:t>
                  </m:r>
                  <m:r>
                    <w:rPr>
                      <w:rFonts w:ascii="Cambria Math" w:hAnsi="Cambria Math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</m:oMath>
      </m:oMathPara>
    </w:p>
    <w:p w14:paraId="4A4D7A55" w14:textId="40201C01" w:rsidR="000F2B3E" w:rsidRDefault="00C459D9" w:rsidP="00CC62E2">
      <w:pPr>
        <w:ind w:firstLine="360"/>
        <w:jc w:val="both"/>
      </w:pPr>
      <w:r>
        <w:t xml:space="preserve">Подобная функция ошибки используется в задачах регрессии. Так же в задачах регрессии могут использоваться различные её модификации, такие как средняя квадратичная логарифмическая ошибка </w:t>
      </w:r>
      <m:oMath>
        <m:r>
          <w:rPr>
            <w:rFonts w:ascii="Cambria Math" w:hAnsi="Cambria Math"/>
          </w:rPr>
          <m:t>MSLE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 w:cs="Cambria Math"/>
              </w:rPr>
              <m:t>ω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 w:cs="Cambria Math"/>
              </w:rPr>
              <m:t>N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(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log⁡</m:t>
                </m:r>
                <m:r>
                  <w:rPr>
                    <w:rFonts w:ascii="Cambria Math" w:hAnsi="Cambria Math"/>
                  </w:rPr>
                  <m:t>(1+</m:t>
                </m:r>
                <m:sSub>
                  <m:sSubPr>
                    <m:ctrlPr>
                      <w:rPr>
                        <w:rFonts w:ascii="Cambria Math" w:hAnsi="Cambria Math" w:cs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cs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) -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log⁡</m:t>
                </m:r>
                <m:r>
                  <w:rPr>
                    <w:rFonts w:ascii="Cambria Math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hAnsi="Cambria Math" w:cs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Cambria Math"/>
                  </w:rPr>
                  <m:t>w+1)</m:t>
                </m:r>
                <m:r>
                  <w:rPr>
                    <w:rFonts w:ascii="Cambria Math" w:hAnsi="Cambria Math"/>
                  </w:rPr>
                  <m:t>)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nary>
      </m:oMath>
      <w:r>
        <w:t xml:space="preserve">, </w:t>
      </w:r>
      <w:r>
        <w:lastRenderedPageBreak/>
        <w:t xml:space="preserve">которую можно использовать в случае, когда целевое значение обучающей выборки имеет большой разброс, и при обучении подобные случаи нет необходимости налагать слишком высокие </w:t>
      </w:r>
      <w:commentRangeStart w:id="13"/>
      <w:r>
        <w:t>штрафы</w:t>
      </w:r>
      <w:commentRangeEnd w:id="13"/>
      <w:r w:rsidR="00AA5C7B">
        <w:rPr>
          <w:rStyle w:val="a4"/>
        </w:rPr>
        <w:commentReference w:id="13"/>
      </w:r>
      <w:r>
        <w:t>. В задачах же классификации используется функция кросс-энтропии, которая бывает как бинарной, в случае выбора между двумя возможными классами, так и мульти-классовой:</w:t>
      </w:r>
    </w:p>
    <w:p w14:paraId="078EF9E1" w14:textId="1118567C" w:rsidR="000F2B3E" w:rsidRPr="00E97FA8" w:rsidRDefault="000F2B3E" w:rsidP="003A62A2">
      <w:pPr>
        <w:ind w:firstLine="360"/>
        <w:jc w:val="center"/>
        <w:rPr>
          <w:rFonts w:eastAsiaTheme="minorEastAsia"/>
          <w:lang w:val="en-US"/>
        </w:rPr>
      </w:pPr>
      <w:r>
        <w:rPr>
          <w:lang w:val="en-US"/>
        </w:rPr>
        <w:t>J</w:t>
      </w:r>
      <w:r w:rsidRPr="00E97FA8">
        <w:rPr>
          <w:lang w:val="en-US"/>
        </w:rPr>
        <w:t xml:space="preserve"> </w:t>
      </w:r>
      <m:oMath>
        <m:r>
          <w:rPr>
            <w:rFonts w:ascii="Cambria Math" w:hAnsi="Cambria Math"/>
            <w:lang w:val="en-US"/>
          </w:rPr>
          <m:t>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1</m:t>
            </m:r>
          </m:num>
          <m:den>
            <m:r>
              <w:rPr>
                <w:rFonts w:ascii="Cambria Math" w:hAnsi="Cambria Math" w:cs="Cambria Math"/>
              </w:rPr>
              <m:t>N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</m:t>
            </m:r>
            <m:r>
              <w:rPr>
                <w:rFonts w:ascii="Cambria Math" w:hAnsi="Cambria Math"/>
                <w:lang w:val="en-US"/>
              </w:rPr>
              <m:t>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log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  <m:ctrlPr>
                          <w:rPr>
                            <w:rFonts w:ascii="Cambria Math" w:hAnsi="Cambria Math" w:cs="Cambria Math"/>
                            <w:i/>
                          </w:rPr>
                        </m:ctrlPr>
                      </m:e>
                    </m:d>
                  </m:e>
                </m:func>
              </m:e>
            </m:d>
          </m:e>
        </m:nary>
      </m:oMath>
    </w:p>
    <w:p w14:paraId="3FFA5EC6" w14:textId="2ADF1B45" w:rsidR="00B83167" w:rsidRDefault="0061027B" w:rsidP="00CC62E2">
      <w:pPr>
        <w:jc w:val="both"/>
      </w:pPr>
      <w:r>
        <w:t>Г</w:t>
      </w:r>
      <w:r w:rsidR="00C459D9">
        <w:t xml:space="preserve">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C459D9">
        <w:t xml:space="preserve">- элемент вектора значения в one-hot кодировке, в которой длина вектора равна количеству классов; для правильного класса проставлена 1, для всех остальных – 0.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C459D9">
        <w:t xml:space="preserve"> – результат работы алгоритма, а именно, вероятность, с которой алгоритм относит результат обработки входящих данных к i – ому классу. Вектор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C459D9">
        <w:t>- в большинстве случае – это результат работы функции softmax, которая используется в паре с кроссэнтропией в качестве функции ошибки.</w:t>
      </w:r>
    </w:p>
    <w:p w14:paraId="2CD9BC0B" w14:textId="68C22F5C" w:rsidR="00D002D5" w:rsidRPr="000F2B3E" w:rsidRDefault="00D002D5" w:rsidP="00CC62E2">
      <w:pPr>
        <w:rPr>
          <w:rFonts w:eastAsiaTheme="minorEastAsia"/>
        </w:rPr>
      </w:pPr>
      <w:r>
        <w:t>Бинарная классификация является частным случаем кросс-энтропии и имеет вид:</w:t>
      </w:r>
    </w:p>
    <w:p w14:paraId="771660D6" w14:textId="0863DD8F" w:rsidR="00D527B5" w:rsidRPr="00D002D5" w:rsidRDefault="00D002D5" w:rsidP="00CC62E2">
      <w:pPr>
        <w:jc w:val="center"/>
        <w:rPr>
          <w:lang w:val="en-GB"/>
        </w:rPr>
      </w:pPr>
      <w:r>
        <w:rPr>
          <w:lang w:val="en-US"/>
        </w:rPr>
        <w:t>J</w:t>
      </w:r>
      <w:r w:rsidRPr="00D002D5">
        <w:rPr>
          <w:lang w:val="en-US"/>
        </w:rPr>
        <w:t xml:space="preserve"> </w:t>
      </w:r>
      <m:oMath>
        <m:r>
          <w:rPr>
            <w:rFonts w:ascii="Cambria Math" w:hAnsi="Cambria Math"/>
            <w:lang w:val="en-US"/>
          </w:rPr>
          <m:t>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1</m:t>
            </m:r>
          </m:num>
          <m:den>
            <m:r>
              <w:rPr>
                <w:rFonts w:ascii="Cambria Math" w:hAnsi="Cambria Math" w:cs="Cambria Math"/>
              </w:rPr>
              <m:t>N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</m:t>
            </m:r>
            <m:r>
              <w:rPr>
                <w:rFonts w:ascii="Cambria Math" w:hAnsi="Cambria Math"/>
                <w:lang w:val="en-US"/>
              </w:rPr>
              <m:t>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r>
              <w:rPr>
                <w:rFonts w:ascii="Cambria Math" w:hAnsi="Cambria Math"/>
                <w:lang w:val="en-US"/>
              </w:rPr>
              <m:t>(</m:t>
            </m:r>
            <m:sSub>
              <m:sSubPr>
                <m:ctrlPr>
                  <w:rPr>
                    <w:rFonts w:ascii="Cambria Math" w:hAnsi="Cambria Math" w:cs="Cambria Math"/>
                    <w:i/>
                  </w:rPr>
                </m:ctrlPr>
              </m:sSubPr>
              <m:e>
                <m:r>
                  <w:rPr>
                    <w:rFonts w:ascii="Cambria Math" w:hAnsi="Cambria Math" w:cs="Cambria Math"/>
                  </w:rPr>
                  <m:t>y</m:t>
                </m:r>
              </m:e>
              <m:sub>
                <m:r>
                  <w:rPr>
                    <w:rFonts w:ascii="Cambria Math" w:hAnsi="Cambria Math" w:cs="Cambria Math"/>
                  </w:rPr>
                  <m:t>i</m:t>
                </m:r>
              </m:sub>
            </m:sSub>
            <m:func>
              <m:funcPr>
                <m:ctrlPr>
                  <w:rPr>
                    <w:rFonts w:ascii="Cambria Math" w:hAnsi="Cambria Math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log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hAnsi="Cambria Math" w:cs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 w:cs="Cambria Math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 w:cs="Cambria Math"/>
                            <w:lang w:val="en-US"/>
                          </w:rPr>
                          <m:t>*</m:t>
                        </m:r>
                      </m:sup>
                    </m:sSubSup>
                  </m:e>
                </m:d>
              </m:e>
            </m:func>
            <m:r>
              <w:rPr>
                <w:rFonts w:ascii="Cambria Math" w:hAnsi="Cambria Math"/>
                <w:lang w:val="en-US"/>
              </w:rPr>
              <m:t>+(1-</m:t>
            </m:r>
            <m:sSub>
              <m:sSubPr>
                <m:ctrlPr>
                  <w:rPr>
                    <w:rFonts w:ascii="Cambria Math" w:hAnsi="Cambria Math" w:cs="Cambria Math"/>
                    <w:i/>
                  </w:rPr>
                </m:ctrlPr>
              </m:sSubPr>
              <m:e>
                <m:r>
                  <w:rPr>
                    <w:rFonts w:ascii="Cambria Math" w:hAnsi="Cambria Math" w:cs="Cambria Math"/>
                  </w:rPr>
                  <m:t>y</m:t>
                </m:r>
              </m:e>
              <m:sub>
                <m:r>
                  <w:rPr>
                    <w:rFonts w:ascii="Cambria Math" w:hAnsi="Cambria Math" w:cs="Cambria Math"/>
                  </w:rPr>
                  <m:t>i</m:t>
                </m:r>
              </m:sub>
            </m:sSub>
            <m:r>
              <w:rPr>
                <w:rFonts w:ascii="Cambria Math" w:hAnsi="Cambria Math"/>
                <w:lang w:val="en-US"/>
              </w:rPr>
              <m:t xml:space="preserve">) </m:t>
            </m:r>
            <m:r>
              <m:rPr>
                <m:sty m:val="p"/>
              </m:rPr>
              <w:rPr>
                <w:rFonts w:ascii="Cambria Math" w:hAnsi="Cambria Math"/>
                <w:lang w:val="en-US"/>
              </w:rPr>
              <m:t>log⁡</m:t>
            </m:r>
            <m:r>
              <w:rPr>
                <w:rFonts w:ascii="Cambria Math" w:hAnsi="Cambria Math"/>
                <w:lang w:val="en-US"/>
              </w:rPr>
              <m:t xml:space="preserve">(1- </m:t>
            </m:r>
            <m:sSubSup>
              <m:sSubSupPr>
                <m:ctrlPr>
                  <w:rPr>
                    <w:rFonts w:ascii="Cambria Math" w:hAnsi="Cambria Math" w:cs="Cambria Math"/>
                    <w:i/>
                  </w:rPr>
                </m:ctrlPr>
              </m:sSubSupPr>
              <m:e>
                <m:r>
                  <w:rPr>
                    <w:rFonts w:ascii="Cambria Math" w:hAnsi="Cambria Math" w:cs="Cambria Math"/>
                  </w:rPr>
                  <m:t>y</m:t>
                </m:r>
              </m:e>
              <m:sub>
                <m:r>
                  <w:rPr>
                    <w:rFonts w:ascii="Cambria Math" w:hAnsi="Cambria Math" w:cs="Cambria Math"/>
                  </w:rPr>
                  <m:t>i</m:t>
                </m:r>
              </m:sub>
              <m:sup>
                <m:r>
                  <w:rPr>
                    <w:rFonts w:ascii="Cambria Math" w:hAnsi="Cambria Math" w:cs="Cambria Math"/>
                    <w:lang w:val="en-US"/>
                  </w:rPr>
                  <m:t>*</m:t>
                </m:r>
              </m:sup>
            </m:sSubSup>
            <m:r>
              <w:rPr>
                <w:rFonts w:ascii="Cambria Math" w:hAnsi="Cambria Math" w:cs="Cambria Math"/>
                <w:lang w:val="en-US"/>
              </w:rPr>
              <m:t>)</m:t>
            </m:r>
            <m:r>
              <w:rPr>
                <w:rFonts w:ascii="Cambria Math" w:hAnsi="Cambria Math"/>
                <w:lang w:val="en-US"/>
              </w:rPr>
              <m:t>)</m:t>
            </m:r>
          </m:e>
        </m:nary>
      </m:oMath>
      <w:r>
        <w:rPr>
          <w:rFonts w:eastAsiaTheme="minorEastAsia"/>
          <w:lang w:val="en-US"/>
        </w:rPr>
        <w:t>.</w:t>
      </w:r>
    </w:p>
    <w:p w14:paraId="27FEDD6A" w14:textId="61D961D8" w:rsidR="00D002D5" w:rsidRDefault="00D002D5" w:rsidP="00A563AE">
      <w:r>
        <w:t xml:space="preserve">Альтернативой функции кросс-энтропии в случае бинарной классификации может быть так называемая </w:t>
      </w:r>
      <w:proofErr w:type="spellStart"/>
      <w:r>
        <w:t>hinge</w:t>
      </w:r>
      <w:proofErr w:type="spellEnd"/>
      <w:r>
        <w:t xml:space="preserve"> </w:t>
      </w:r>
      <w:proofErr w:type="spellStart"/>
      <w:r>
        <w:t>loss</w:t>
      </w:r>
      <w:proofErr w:type="spellEnd"/>
      <w:r>
        <w:t xml:space="preserve">: </w:t>
      </w:r>
      <m:oMath>
        <m:r>
          <w:rPr>
            <w:rFonts w:ascii="Cambria Math" w:hAnsi="Cambria Math"/>
          </w:rPr>
          <m:t xml:space="preserve">max(0, 1- 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y</m:t>
            </m:r>
          </m:e>
          <m:sub>
            <m:r>
              <w:rPr>
                <w:rFonts w:ascii="Cambria Math" w:hAnsi="Cambria Math" w:cs="Cambria Math"/>
              </w:rPr>
              <m:t>i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. Для ее использования целевые значения должны принадлежать множеству {-1,1}. </w:t>
      </w:r>
      <w:r w:rsidR="00B71EBA">
        <w:t>Однако, использование этой функции не всегда может привести к хорошему результату относительно кросс-энтропии.</w:t>
      </w:r>
    </w:p>
    <w:p w14:paraId="67ABDCE2" w14:textId="77777777" w:rsidR="001E2670" w:rsidRDefault="001E2670" w:rsidP="001E2670">
      <w:pPr>
        <w:pStyle w:val="30"/>
      </w:pPr>
    </w:p>
    <w:p w14:paraId="10D97E03" w14:textId="592BF4D0" w:rsidR="001E2670" w:rsidRPr="00CC62E2" w:rsidRDefault="00E632CC" w:rsidP="00CC62E2">
      <w:pPr>
        <w:pStyle w:val="30"/>
        <w:ind w:firstLine="0"/>
        <w:rPr>
          <w:sz w:val="24"/>
          <w:szCs w:val="21"/>
        </w:rPr>
      </w:pPr>
      <w:bookmarkStart w:id="14" w:name="_Toc105536809"/>
      <w:r w:rsidRPr="00CC62E2">
        <w:rPr>
          <w:sz w:val="24"/>
          <w:szCs w:val="21"/>
        </w:rPr>
        <w:t>3</w:t>
      </w:r>
      <w:r w:rsidR="001E2670" w:rsidRPr="00CC62E2">
        <w:rPr>
          <w:sz w:val="24"/>
          <w:szCs w:val="21"/>
        </w:rPr>
        <w:t>.1.2 Функция активации</w:t>
      </w:r>
      <w:bookmarkEnd w:id="14"/>
    </w:p>
    <w:p w14:paraId="316EFA38" w14:textId="51EF1B75" w:rsidR="00CE4857" w:rsidRDefault="00B71EBA" w:rsidP="000645F1">
      <w:pPr>
        <w:jc w:val="both"/>
      </w:pPr>
      <w:r>
        <w:t>Еще одним важным понятием нейронных сетей является функция активации – нелинейная функция, которая применяется нейроном для получения выходного значения. Существуют несколько функций, которые на данный момент используются в большей части решений на основе нейронных сетей</w:t>
      </w:r>
      <w:r w:rsidR="00F23BB2">
        <w:t xml:space="preserve">. Они продемонстрированы на рисунке </w:t>
      </w:r>
      <w:r w:rsidR="00F23BB2">
        <w:t>№</w:t>
      </w:r>
      <w:r w:rsidR="00F23BB2">
        <w:t>2 в порядке их описания.</w:t>
      </w:r>
    </w:p>
    <w:p w14:paraId="66BEA8CB" w14:textId="4C3C8B78" w:rsidR="00CB6A8F" w:rsidRPr="00E97FA8" w:rsidRDefault="00CB6A8F" w:rsidP="00CC62E2">
      <w:pPr>
        <w:jc w:val="center"/>
        <w:rPr>
          <w:rFonts w:eastAsiaTheme="minorEastAsia"/>
          <w:lang w:val="en-US"/>
        </w:rPr>
      </w:pPr>
      <w:r>
        <w:rPr>
          <w:lang w:val="en-US"/>
        </w:rPr>
        <w:t xml:space="preserve">Binary step: </w:t>
      </w:r>
      <m:oMath>
        <m:r>
          <w:rPr>
            <w:rFonts w:ascii="Cambria Math" w:hAnsi="Cambria Math" w:cs="Cambria Math"/>
            <w:sz w:val="28"/>
            <w:szCs w:val="24"/>
          </w:rPr>
          <m:t>f</m:t>
        </m:r>
        <m:r>
          <w:rPr>
            <w:rFonts w:ascii="Cambria Math" w:hAnsi="Cambria Math"/>
            <w:sz w:val="28"/>
            <w:szCs w:val="24"/>
            <w:lang w:val="en-US"/>
          </w:rPr>
          <m:t>(</m:t>
        </m:r>
        <m:r>
          <w:rPr>
            <w:rFonts w:ascii="Cambria Math" w:hAnsi="Cambria Math" w:cs="Cambria Math"/>
            <w:sz w:val="28"/>
            <w:szCs w:val="24"/>
          </w:rPr>
          <m:t>x</m:t>
        </m:r>
        <m:r>
          <w:rPr>
            <w:rFonts w:ascii="Cambria Math" w:hAnsi="Cambria Math"/>
            <w:sz w:val="28"/>
            <w:szCs w:val="24"/>
            <w:lang w:val="en-US"/>
          </w:rPr>
          <m:t>) 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4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4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4"/>
                    <w:lang w:val="en-US"/>
                  </w:rPr>
                  <m:t xml:space="preserve">0, </m:t>
                </m:r>
                <m:r>
                  <w:rPr>
                    <w:rFonts w:ascii="Cambria Math" w:hAnsi="Cambria Math"/>
                    <w:sz w:val="28"/>
                    <w:szCs w:val="24"/>
                  </w:rPr>
                  <m:t>x</m:t>
                </m:r>
                <m:r>
                  <w:rPr>
                    <w:rFonts w:ascii="Cambria Math" w:hAnsi="Cambria Math"/>
                    <w:sz w:val="28"/>
                    <w:szCs w:val="24"/>
                    <w:lang w:val="en-US"/>
                  </w:rPr>
                  <m:t>≤0</m:t>
                </m:r>
              </m:e>
              <m:e>
                <m:r>
                  <w:rPr>
                    <w:rFonts w:ascii="Cambria Math" w:hAnsi="Cambria Math"/>
                    <w:sz w:val="28"/>
                    <w:szCs w:val="24"/>
                    <w:lang w:val="en-US"/>
                  </w:rPr>
                  <m:t>1, x&gt;0</m:t>
                </m:r>
              </m:e>
            </m:eqArr>
          </m:e>
        </m:d>
      </m:oMath>
    </w:p>
    <w:p w14:paraId="49BF490B" w14:textId="0981F31D" w:rsidR="00CB6A8F" w:rsidRDefault="00CB6A8F" w:rsidP="00CC62E2">
      <w:pPr>
        <w:jc w:val="both"/>
        <w:rPr>
          <w:rFonts w:eastAsiaTheme="minorEastAsia"/>
        </w:rPr>
      </w:pPr>
      <w:r>
        <w:rPr>
          <w:rFonts w:eastAsiaTheme="minorEastAsia"/>
        </w:rPr>
        <w:t>Эта функция является пороговой.</w:t>
      </w:r>
      <w:r w:rsidR="0022686B">
        <w:rPr>
          <w:rFonts w:eastAsiaTheme="minorEastAsia"/>
        </w:rPr>
        <w:t xml:space="preserve"> Она</w:t>
      </w:r>
      <w:r>
        <w:rPr>
          <w:rFonts w:eastAsiaTheme="minorEastAsia"/>
        </w:rPr>
        <w:t xml:space="preserve"> </w:t>
      </w:r>
      <w:r w:rsidR="0022686B">
        <w:rPr>
          <w:rFonts w:eastAsiaTheme="minorEastAsia"/>
        </w:rPr>
        <w:t>х</w:t>
      </w:r>
      <w:r>
        <w:rPr>
          <w:rFonts w:eastAsiaTheme="minorEastAsia"/>
        </w:rPr>
        <w:t>орошо работает для бинарной классификации, но слабо применим</w:t>
      </w:r>
      <w:r w:rsidR="0022686B">
        <w:rPr>
          <w:rFonts w:eastAsiaTheme="minorEastAsia"/>
        </w:rPr>
        <w:t>а</w:t>
      </w:r>
      <w:r>
        <w:rPr>
          <w:rFonts w:eastAsiaTheme="minorEastAsia"/>
        </w:rPr>
        <w:t xml:space="preserve"> к </w:t>
      </w:r>
      <w:r w:rsidR="0022686B">
        <w:rPr>
          <w:rFonts w:eastAsiaTheme="minorEastAsia"/>
        </w:rPr>
        <w:t>нейросетям с большим числом нейронов или небинарной классификацией.</w:t>
      </w:r>
    </w:p>
    <w:p w14:paraId="1AAC80F3" w14:textId="04F5B5A7" w:rsidR="00CB6A8F" w:rsidRPr="002266E7" w:rsidRDefault="00CB6A8F" w:rsidP="00CC62E2">
      <w:pPr>
        <w:jc w:val="center"/>
      </w:pPr>
      <w:r>
        <w:rPr>
          <w:lang w:val="en-US"/>
        </w:rPr>
        <w:t>linear</w:t>
      </w:r>
      <w:r w:rsidRPr="002266E7">
        <w:t xml:space="preserve">: </w:t>
      </w:r>
      <w:r w:rsidRPr="001A7F8B">
        <w:rPr>
          <w:sz w:val="28"/>
          <w:szCs w:val="24"/>
          <w:lang w:val="en-US"/>
        </w:rPr>
        <w:t>f</w:t>
      </w:r>
      <w:r w:rsidRPr="002266E7">
        <w:rPr>
          <w:sz w:val="28"/>
          <w:szCs w:val="24"/>
        </w:rPr>
        <w:t>(</w:t>
      </w:r>
      <w:r w:rsidRPr="001A7F8B">
        <w:rPr>
          <w:sz w:val="28"/>
          <w:szCs w:val="24"/>
          <w:lang w:val="en-US"/>
        </w:rPr>
        <w:t>x</w:t>
      </w:r>
      <w:r w:rsidRPr="002266E7">
        <w:rPr>
          <w:sz w:val="28"/>
          <w:szCs w:val="24"/>
        </w:rPr>
        <w:t xml:space="preserve">) = </w:t>
      </w:r>
      <w:r w:rsidRPr="001A7F8B">
        <w:rPr>
          <w:sz w:val="28"/>
          <w:szCs w:val="24"/>
          <w:lang w:val="en-US"/>
        </w:rPr>
        <w:t>x</w:t>
      </w:r>
    </w:p>
    <w:p w14:paraId="61468974" w14:textId="41E01EE3" w:rsidR="00EB64B0" w:rsidRPr="00CC62E2" w:rsidRDefault="00DF03E8" w:rsidP="00CC62E2">
      <w:pPr>
        <w:jc w:val="both"/>
        <w:rPr>
          <w:rFonts w:cs="Times New Roman"/>
          <w:color w:val="222222"/>
          <w:szCs w:val="24"/>
          <w:shd w:val="clear" w:color="auto" w:fill="FFFFFF"/>
        </w:rPr>
      </w:pPr>
      <w:r w:rsidRPr="00CC62E2">
        <w:rPr>
          <w:rFonts w:cs="Times New Roman"/>
          <w:color w:val="222222"/>
          <w:szCs w:val="24"/>
          <w:shd w:val="clear" w:color="auto" w:fill="FFFFFF"/>
        </w:rPr>
        <w:t>Эта функция пропорциональна входящему значению и, в отличии от предыдущей,</w:t>
      </w:r>
      <w:r w:rsidR="00921BFB" w:rsidRPr="00CC62E2">
        <w:rPr>
          <w:rFonts w:cs="Times New Roman"/>
          <w:color w:val="222222"/>
          <w:szCs w:val="24"/>
          <w:shd w:val="clear" w:color="auto" w:fill="FFFFFF"/>
        </w:rPr>
        <w:t xml:space="preserve"> возвращает</w:t>
      </w:r>
      <w:r w:rsidR="00F04AA8" w:rsidRPr="00CC62E2">
        <w:rPr>
          <w:rFonts w:cs="Times New Roman"/>
          <w:color w:val="222222"/>
          <w:szCs w:val="24"/>
          <w:shd w:val="clear" w:color="auto" w:fill="FFFFFF"/>
        </w:rPr>
        <w:t xml:space="preserve"> не </w:t>
      </w:r>
      <w:proofErr w:type="spellStart"/>
      <w:r w:rsidR="00F04AA8" w:rsidRPr="00CC62E2">
        <w:rPr>
          <w:rFonts w:cs="Times New Roman"/>
          <w:color w:val="222222"/>
          <w:szCs w:val="24"/>
          <w:shd w:val="clear" w:color="auto" w:fill="FFFFFF"/>
        </w:rPr>
        <w:t>булевые</w:t>
      </w:r>
      <w:proofErr w:type="spellEnd"/>
      <w:r w:rsidR="00F04AA8" w:rsidRPr="00CC62E2">
        <w:rPr>
          <w:rFonts w:cs="Times New Roman"/>
          <w:color w:val="222222"/>
          <w:szCs w:val="24"/>
          <w:shd w:val="clear" w:color="auto" w:fill="FFFFFF"/>
        </w:rPr>
        <w:t xml:space="preserve"> значения</w:t>
      </w:r>
      <w:r w:rsidR="00921BFB" w:rsidRPr="00CC62E2">
        <w:rPr>
          <w:rFonts w:cs="Times New Roman"/>
          <w:color w:val="222222"/>
          <w:szCs w:val="24"/>
          <w:shd w:val="clear" w:color="auto" w:fill="FFFFFF"/>
        </w:rPr>
        <w:t xml:space="preserve">, </w:t>
      </w:r>
      <w:r w:rsidR="00F04AA8" w:rsidRPr="00CC62E2">
        <w:rPr>
          <w:rFonts w:cs="Times New Roman"/>
          <w:color w:val="222222"/>
          <w:szCs w:val="24"/>
          <w:shd w:val="clear" w:color="auto" w:fill="FFFFFF"/>
        </w:rPr>
        <w:t>что хорошо сказывается на мульти-классовой классификации.</w:t>
      </w:r>
    </w:p>
    <w:p w14:paraId="4E0DBE62" w14:textId="2E3E7733" w:rsidR="00F04AA8" w:rsidRPr="00CC62E2" w:rsidRDefault="00F04AA8" w:rsidP="00CC62E2">
      <w:pPr>
        <w:jc w:val="both"/>
        <w:rPr>
          <w:rFonts w:cs="Times New Roman"/>
          <w:color w:val="222222"/>
          <w:szCs w:val="24"/>
          <w:shd w:val="clear" w:color="auto" w:fill="FFFFFF"/>
        </w:rPr>
      </w:pPr>
      <w:r w:rsidRPr="00CC62E2">
        <w:rPr>
          <w:rFonts w:cs="Times New Roman"/>
          <w:color w:val="222222"/>
          <w:szCs w:val="24"/>
          <w:shd w:val="clear" w:color="auto" w:fill="FFFFFF"/>
        </w:rPr>
        <w:t>Однако из-за того, что производная равна константе, невозможно использовать метод обратного распространения ошибки. Следовательно, при обновлении весов невозможно распознать, улучшается ли эмпирический риск на текущем шаге или нет.</w:t>
      </w:r>
    </w:p>
    <w:p w14:paraId="2D6FB5D9" w14:textId="77777777" w:rsidR="00CE4857" w:rsidRPr="00F04AA8" w:rsidRDefault="00CE4857" w:rsidP="00A563AE"/>
    <w:p w14:paraId="76804EC5" w14:textId="46D729BB" w:rsidR="00DE6506" w:rsidRDefault="001E2670" w:rsidP="00CC62E2">
      <w:pPr>
        <w:jc w:val="center"/>
        <w:rPr>
          <w:lang w:val="en-US"/>
        </w:rPr>
      </w:pPr>
      <w:r w:rsidRPr="00CB6A8F">
        <w:rPr>
          <w:lang w:val="en-US"/>
        </w:rPr>
        <w:t>sigmoid</w:t>
      </w:r>
      <w:r w:rsidRPr="001A7F8B">
        <w:rPr>
          <w:sz w:val="28"/>
          <w:szCs w:val="24"/>
          <w:lang w:val="en-US"/>
        </w:rPr>
        <w:t xml:space="preserve">: </w:t>
      </w:r>
      <m:oMath>
        <m:r>
          <w:rPr>
            <w:rFonts w:ascii="Cambria Math" w:hAnsi="Cambria Math" w:cs="Cambria Math"/>
            <w:sz w:val="28"/>
            <w:szCs w:val="24"/>
          </w:rPr>
          <m:t>f</m:t>
        </m:r>
        <m:r>
          <w:rPr>
            <w:rFonts w:ascii="Cambria Math" w:hAnsi="Cambria Math"/>
            <w:sz w:val="28"/>
            <w:szCs w:val="24"/>
            <w:lang w:val="en-US"/>
          </w:rPr>
          <m:t>(</m:t>
        </m:r>
        <m:r>
          <w:rPr>
            <w:rFonts w:ascii="Cambria Math" w:hAnsi="Cambria Math" w:cs="Cambria Math"/>
            <w:sz w:val="28"/>
            <w:szCs w:val="24"/>
          </w:rPr>
          <m:t>x</m:t>
        </m:r>
        <m:r>
          <w:rPr>
            <w:rFonts w:ascii="Cambria Math" w:hAnsi="Cambria Math"/>
            <w:sz w:val="28"/>
            <w:szCs w:val="24"/>
            <w:lang w:val="en-US"/>
          </w:rPr>
          <m:t>) =</m:t>
        </m:r>
        <m:f>
          <m:fPr>
            <m:ctrlPr>
              <w:rPr>
                <w:rFonts w:ascii="Cambria Math" w:hAnsi="Cambria Math"/>
                <w:i/>
                <w:sz w:val="28"/>
                <w:szCs w:val="24"/>
              </w:rPr>
            </m:ctrlPr>
          </m:fPr>
          <m:num>
            <m:r>
              <w:rPr>
                <w:rFonts w:ascii="Cambria Math" w:hAnsi="Cambria Math"/>
                <w:sz w:val="28"/>
                <w:szCs w:val="24"/>
                <w:lang w:val="en-US"/>
              </w:rPr>
              <m:t>1</m:t>
            </m:r>
          </m:num>
          <m:den>
            <m:r>
              <w:rPr>
                <w:rFonts w:ascii="Cambria Math" w:hAnsi="Cambria Math"/>
                <w:sz w:val="28"/>
                <w:szCs w:val="24"/>
                <w:lang w:val="en-US"/>
              </w:rPr>
              <m:t>1+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4"/>
                  </w:rPr>
                  <m:t>e</m:t>
                </m:r>
              </m:e>
              <m:sup>
                <m:r>
                  <w:rPr>
                    <w:rFonts w:ascii="Cambria Math" w:hAnsi="Cambria Math"/>
                    <w:sz w:val="28"/>
                    <w:szCs w:val="24"/>
                    <w:lang w:val="en-US"/>
                  </w:rPr>
                  <m:t>-</m:t>
                </m:r>
                <m:r>
                  <w:rPr>
                    <w:rFonts w:ascii="Cambria Math" w:hAnsi="Cambria Math"/>
                    <w:sz w:val="28"/>
                    <w:szCs w:val="24"/>
                  </w:rPr>
                  <m:t>x</m:t>
                </m:r>
              </m:sup>
            </m:sSup>
          </m:den>
        </m:f>
      </m:oMath>
    </w:p>
    <w:p w14:paraId="72C4AD2C" w14:textId="41431BA9" w:rsidR="00E52809" w:rsidRDefault="00E52809" w:rsidP="00CC62E2">
      <w:pPr>
        <w:jc w:val="both"/>
      </w:pPr>
      <w:r>
        <w:lastRenderedPageBreak/>
        <w:t>Функция является гладкой и лежит в диапазоне (-1, 1). Поэтому е</w:t>
      </w:r>
      <w:r w:rsidR="00097F5E">
        <w:t>ё</w:t>
      </w:r>
      <w:r>
        <w:t xml:space="preserve"> часто используют в </w:t>
      </w:r>
      <w:r w:rsidRPr="00934714">
        <w:t xml:space="preserve">задачах классификации. </w:t>
      </w:r>
      <w:r w:rsidR="00097F5E" w:rsidRPr="00934714">
        <w:t xml:space="preserve">Помимо этого, значения функции для </w:t>
      </w:r>
      <m:oMath>
        <m:r>
          <w:rPr>
            <w:rFonts w:ascii="Cambria Math" w:hAnsi="Cambria Math"/>
          </w:rPr>
          <m:t>|x| &gt; 2</m:t>
        </m:r>
      </m:oMath>
      <w:r w:rsidR="00097F5E" w:rsidRPr="00934714">
        <w:t xml:space="preserve"> прижимаются к асимптотам, что позволяет делать четкие предсказания</w:t>
      </w:r>
      <w:r w:rsidR="00934714">
        <w:t xml:space="preserve"> и, что более важно, нормализовать выходные значения</w:t>
      </w:r>
      <w:r w:rsidR="00097F5E" w:rsidRPr="00934714">
        <w:t xml:space="preserve">. Однако, её производная крайне мала во всех точках, </w:t>
      </w:r>
      <w:r w:rsidR="00872F02" w:rsidRPr="00934714">
        <w:t>за исключением</w:t>
      </w:r>
      <w:r w:rsidR="00097F5E" w:rsidRPr="00934714">
        <w:t xml:space="preserve"> сравнительно небольшого промежутка.</w:t>
      </w:r>
      <w:r w:rsidR="00872F02" w:rsidRPr="00934714">
        <w:t xml:space="preserve"> Это усложняет процесс обучения с помощью градиентного спуска. </w:t>
      </w:r>
      <w:r w:rsidR="00934714" w:rsidRPr="00934714">
        <w:t>А в нейронных сетях с большим количеством слоев приведет к проблеме затухающего градиента.</w:t>
      </w:r>
    </w:p>
    <w:p w14:paraId="0540A8F8" w14:textId="77777777" w:rsidR="00934714" w:rsidRPr="00934714" w:rsidRDefault="00934714" w:rsidP="00097F5E"/>
    <w:p w14:paraId="3C2C8A94" w14:textId="0CCFD2FE" w:rsidR="007D1794" w:rsidRPr="00B5312C" w:rsidRDefault="001E2670" w:rsidP="00CC62E2">
      <w:pPr>
        <w:jc w:val="center"/>
        <w:rPr>
          <w:rFonts w:eastAsiaTheme="minorEastAsia"/>
          <w:sz w:val="28"/>
          <w:szCs w:val="24"/>
          <w:lang w:val="en-US"/>
        </w:rPr>
      </w:pPr>
      <w:r w:rsidRPr="00B5312C">
        <w:rPr>
          <w:sz w:val="28"/>
          <w:szCs w:val="24"/>
          <w:lang w:val="en-US"/>
        </w:rPr>
        <w:t xml:space="preserve">tanh: </w:t>
      </w:r>
      <w:r w:rsidRPr="00B5312C">
        <w:rPr>
          <w:rFonts w:ascii="Cambria Math" w:hAnsi="Cambria Math" w:cs="Cambria Math"/>
          <w:sz w:val="28"/>
          <w:szCs w:val="24"/>
        </w:rPr>
        <w:t>𝑓</w:t>
      </w:r>
      <w:r w:rsidRPr="00B5312C">
        <w:rPr>
          <w:sz w:val="28"/>
          <w:szCs w:val="24"/>
          <w:lang w:val="en-US"/>
        </w:rPr>
        <w:t>(</w:t>
      </w:r>
      <w:r w:rsidRPr="00B5312C">
        <w:rPr>
          <w:rFonts w:ascii="Cambria Math" w:hAnsi="Cambria Math" w:cs="Cambria Math"/>
          <w:sz w:val="28"/>
          <w:szCs w:val="24"/>
        </w:rPr>
        <w:t>𝑥</w:t>
      </w:r>
      <w:r w:rsidRPr="00B5312C">
        <w:rPr>
          <w:sz w:val="28"/>
          <w:szCs w:val="24"/>
          <w:lang w:val="en-US"/>
        </w:rPr>
        <w:t xml:space="preserve">) = </w:t>
      </w:r>
      <m:oMath>
        <m:f>
          <m:fPr>
            <m:ctrlPr>
              <w:rPr>
                <w:rFonts w:ascii="Cambria Math" w:hAnsi="Cambria Math"/>
                <w:sz w:val="28"/>
                <w:szCs w:val="24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sz w:val="28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4"/>
                  </w:rPr>
                  <m:t>e</m:t>
                </m:r>
              </m:e>
              <m:sup>
                <m:r>
                  <w:rPr>
                    <w:rFonts w:ascii="Cambria Math" w:hAnsi="Cambria Math"/>
                    <w:sz w:val="28"/>
                    <w:szCs w:val="24"/>
                  </w:rPr>
                  <m:t>x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  <w:sz w:val="28"/>
                <w:szCs w:val="24"/>
                <w:lang w:val="en-US"/>
              </w:rPr>
              <m:t>-</m:t>
            </m:r>
            <m:sSup>
              <m:sSupPr>
                <m:ctrlPr>
                  <w:rPr>
                    <w:rFonts w:ascii="Cambria Math" w:hAnsi="Cambria Math"/>
                    <w:sz w:val="28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4"/>
                  </w:rPr>
                  <m:t>e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4"/>
                    <w:lang w:val="en-US"/>
                  </w:rPr>
                  <m:t>-</m:t>
                </m:r>
                <m:r>
                  <w:rPr>
                    <w:rFonts w:ascii="Cambria Math" w:hAnsi="Cambria Math"/>
                    <w:sz w:val="28"/>
                    <w:szCs w:val="24"/>
                  </w:rPr>
                  <m:t>x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sz w:val="28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4"/>
                  </w:rPr>
                  <m:t>e</m:t>
                </m:r>
              </m:e>
              <m:sup>
                <m:r>
                  <w:rPr>
                    <w:rFonts w:ascii="Cambria Math" w:hAnsi="Cambria Math"/>
                    <w:sz w:val="28"/>
                    <w:szCs w:val="24"/>
                  </w:rPr>
                  <m:t>x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  <w:sz w:val="28"/>
                <w:szCs w:val="24"/>
                <w:lang w:val="en-US"/>
              </w:rPr>
              <m:t>+</m:t>
            </m:r>
            <m:sSup>
              <m:sSupPr>
                <m:ctrlPr>
                  <w:rPr>
                    <w:rFonts w:ascii="Cambria Math" w:hAnsi="Cambria Math"/>
                    <w:sz w:val="28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4"/>
                  </w:rPr>
                  <m:t>e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4"/>
                    <w:lang w:val="en-US"/>
                  </w:rPr>
                  <m:t>-</m:t>
                </m:r>
                <m:r>
                  <w:rPr>
                    <w:rFonts w:ascii="Cambria Math" w:hAnsi="Cambria Math"/>
                    <w:sz w:val="28"/>
                    <w:szCs w:val="24"/>
                  </w:rPr>
                  <m:t>x</m:t>
                </m:r>
              </m:sup>
            </m:sSup>
          </m:den>
        </m:f>
      </m:oMath>
    </w:p>
    <w:p w14:paraId="7A005633" w14:textId="79F7E2F4" w:rsidR="00ED7B3D" w:rsidRDefault="001A7F8B" w:rsidP="00B5312C">
      <w:pPr>
        <w:rPr>
          <w:shd w:val="clear" w:color="auto" w:fill="FFFFFF"/>
        </w:rPr>
      </w:pPr>
      <w:r>
        <w:rPr>
          <w:shd w:val="clear" w:color="auto" w:fill="FFFFFF"/>
        </w:rPr>
        <w:t xml:space="preserve">Гиперболический тангенс схож с </w:t>
      </w:r>
      <w:proofErr w:type="spellStart"/>
      <w:r>
        <w:rPr>
          <w:shd w:val="clear" w:color="auto" w:fill="FFFFFF"/>
        </w:rPr>
        <w:t>сигмоидой</w:t>
      </w:r>
      <w:proofErr w:type="spellEnd"/>
      <w:r w:rsidR="00ED7B3D">
        <w:rPr>
          <w:shd w:val="clear" w:color="auto" w:fill="FFFFFF"/>
        </w:rPr>
        <w:t xml:space="preserve"> и является ее скорректированным видом. </w:t>
      </w:r>
    </w:p>
    <w:p w14:paraId="35CA915E" w14:textId="4995219C" w:rsidR="00ED7B3D" w:rsidRPr="00B5312C" w:rsidRDefault="00ED7B3D" w:rsidP="00B5312C">
      <w:pPr>
        <w:rPr>
          <w:rFonts w:ascii="Arial" w:hAnsi="Arial" w:cs="Arial"/>
          <w:color w:val="222222"/>
          <w:szCs w:val="24"/>
          <w:shd w:val="clear" w:color="auto" w:fill="FFFFFF"/>
          <w:lang w:val="en-US"/>
        </w:rPr>
      </w:pPr>
      <m:oMathPara>
        <m:oMath>
          <m:r>
            <w:rPr>
              <w:rFonts w:ascii="Cambria Math" w:hAnsi="Cambria Math" w:cs="Arial"/>
              <w:color w:val="222222"/>
              <w:szCs w:val="24"/>
              <w:shd w:val="clear" w:color="auto" w:fill="FFFFFF"/>
              <w:lang w:val="en-US"/>
            </w:rPr>
            <m:t>tanh</m:t>
          </m:r>
          <m:d>
            <m:dPr>
              <m:ctrlPr>
                <w:rPr>
                  <w:rFonts w:ascii="Cambria Math" w:hAnsi="Cambria Math" w:cs="Arial"/>
                  <w:color w:val="222222"/>
                  <w:szCs w:val="24"/>
                  <w:shd w:val="clear" w:color="auto" w:fill="FFFFFF"/>
                  <w:lang w:val="en-US"/>
                </w:rPr>
              </m:ctrlPr>
            </m:dPr>
            <m:e>
              <m:r>
                <w:rPr>
                  <w:rFonts w:ascii="Cambria Math" w:hAnsi="Cambria Math" w:cs="Arial"/>
                  <w:color w:val="222222"/>
                  <w:szCs w:val="24"/>
                  <w:shd w:val="clear" w:color="auto" w:fill="FFFFFF"/>
                  <w:lang w:val="en-US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 w:cs="Arial"/>
              <w:color w:val="222222"/>
              <w:szCs w:val="24"/>
              <w:shd w:val="clear" w:color="auto" w:fill="FFFFFF"/>
              <w:lang w:val="en-US"/>
            </w:rPr>
            <m:t xml:space="preserve">= 2* </m:t>
          </m:r>
          <m:r>
            <w:rPr>
              <w:rFonts w:ascii="Cambria Math" w:hAnsi="Cambria Math" w:cs="Arial"/>
              <w:color w:val="222222"/>
              <w:szCs w:val="24"/>
              <w:shd w:val="clear" w:color="auto" w:fill="FFFFFF"/>
              <w:lang w:val="en-US"/>
            </w:rPr>
            <m:t>sigma</m:t>
          </m:r>
          <m:d>
            <m:dPr>
              <m:ctrlPr>
                <w:rPr>
                  <w:rFonts w:ascii="Cambria Math" w:hAnsi="Cambria Math" w:cs="Arial"/>
                  <w:color w:val="222222"/>
                  <w:szCs w:val="24"/>
                  <w:shd w:val="clear" w:color="auto" w:fill="FFFFFF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Arial"/>
                  <w:color w:val="222222"/>
                  <w:szCs w:val="24"/>
                  <w:shd w:val="clear" w:color="auto" w:fill="FFFFFF"/>
                  <w:lang w:val="en-US"/>
                </w:rPr>
                <m:t>2</m:t>
              </m:r>
              <m:r>
                <w:rPr>
                  <w:rFonts w:ascii="Cambria Math" w:hAnsi="Cambria Math" w:cs="Arial"/>
                  <w:color w:val="222222"/>
                  <w:szCs w:val="24"/>
                  <w:shd w:val="clear" w:color="auto" w:fill="FFFFFF"/>
                  <w:lang w:val="en-US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 w:cs="Arial"/>
              <w:color w:val="222222"/>
              <w:szCs w:val="24"/>
              <w:shd w:val="clear" w:color="auto" w:fill="FFFFFF"/>
              <w:lang w:val="en-US"/>
            </w:rPr>
            <m:t>-1</m:t>
          </m:r>
        </m:oMath>
      </m:oMathPara>
    </w:p>
    <w:p w14:paraId="3C140105" w14:textId="3BA89192" w:rsidR="00934714" w:rsidRDefault="00ED7B3D" w:rsidP="00CC62E2">
      <w:pPr>
        <w:jc w:val="both"/>
        <w:rPr>
          <w:shd w:val="clear" w:color="auto" w:fill="FFFFFF"/>
        </w:rPr>
      </w:pPr>
      <w:r>
        <w:rPr>
          <w:shd w:val="clear" w:color="auto" w:fill="FFFFFF"/>
        </w:rPr>
        <w:t>Он применяется чаще</w:t>
      </w:r>
      <w:r w:rsidR="001A7F8B">
        <w:rPr>
          <w:shd w:val="clear" w:color="auto" w:fill="FFFFFF"/>
        </w:rPr>
        <w:t xml:space="preserve"> в случаях, когда нет необходимости в нормализации. Это </w:t>
      </w:r>
      <w:r>
        <w:rPr>
          <w:shd w:val="clear" w:color="auto" w:fill="FFFFFF"/>
        </w:rPr>
        <w:t>основывается на том</w:t>
      </w:r>
      <w:r w:rsidR="001A7F8B">
        <w:rPr>
          <w:shd w:val="clear" w:color="auto" w:fill="FFFFFF"/>
        </w:rPr>
        <w:t>, что область определения данной функции активации центрирована относительно нуля</w:t>
      </w:r>
      <w:r>
        <w:rPr>
          <w:shd w:val="clear" w:color="auto" w:fill="FFFFFF"/>
        </w:rPr>
        <w:t>. Следовательно,</w:t>
      </w:r>
      <w:r w:rsidR="001A7F8B">
        <w:rPr>
          <w:shd w:val="clear" w:color="auto" w:fill="FFFFFF"/>
        </w:rPr>
        <w:t xml:space="preserve"> снимает</w:t>
      </w:r>
      <w:r>
        <w:rPr>
          <w:shd w:val="clear" w:color="auto" w:fill="FFFFFF"/>
        </w:rPr>
        <w:t>ся</w:t>
      </w:r>
      <w:r w:rsidR="001A7F8B">
        <w:rPr>
          <w:shd w:val="clear" w:color="auto" w:fill="FFFFFF"/>
        </w:rPr>
        <w:t xml:space="preserve"> ограничение при подсчете градиента для перемещения в определенном направлении. Кроме того, производная гиперболического тангенса </w:t>
      </w:r>
      <w:r w:rsidR="00B5312C">
        <w:rPr>
          <w:shd w:val="clear" w:color="auto" w:fill="FFFFFF"/>
        </w:rPr>
        <w:t>принимает большие значения вблизи нуля</w:t>
      </w:r>
      <w:r w:rsidR="001A7F8B">
        <w:rPr>
          <w:shd w:val="clear" w:color="auto" w:fill="FFFFFF"/>
        </w:rPr>
        <w:t xml:space="preserve">, давая большую амплитуду градиентному спуску, а </w:t>
      </w:r>
      <w:r>
        <w:rPr>
          <w:shd w:val="clear" w:color="auto" w:fill="FFFFFF"/>
        </w:rPr>
        <w:t>значит,</w:t>
      </w:r>
      <w:r w:rsidR="001A7F8B">
        <w:rPr>
          <w:shd w:val="clear" w:color="auto" w:fill="FFFFFF"/>
        </w:rPr>
        <w:t xml:space="preserve"> и более быструю сходимость.</w:t>
      </w:r>
    </w:p>
    <w:p w14:paraId="4CE55E49" w14:textId="77777777" w:rsidR="00B5312C" w:rsidRPr="001A7F8B" w:rsidRDefault="00B5312C" w:rsidP="00A563AE"/>
    <w:p w14:paraId="52E1AD16" w14:textId="4BD72B9E" w:rsidR="009B48A5" w:rsidRDefault="00B5312C" w:rsidP="00CC62E2">
      <w:pPr>
        <w:jc w:val="center"/>
        <w:rPr>
          <w:rFonts w:eastAsiaTheme="minorEastAsia"/>
          <w:sz w:val="28"/>
          <w:szCs w:val="24"/>
        </w:rPr>
      </w:pPr>
      <w:r>
        <w:rPr>
          <w:lang w:val="en-US"/>
        </w:rPr>
        <w:t>R</w:t>
      </w:r>
      <w:r w:rsidR="001E2670">
        <w:t>e</w:t>
      </w:r>
      <w:r>
        <w:rPr>
          <w:lang w:val="en-US"/>
        </w:rPr>
        <w:t>L</w:t>
      </w:r>
      <w:r w:rsidR="001E2670">
        <w:t>u</w:t>
      </w:r>
      <w:r w:rsidR="001E2670" w:rsidRPr="001A7F8B">
        <w:t>:</w:t>
      </w:r>
      <w:r w:rsidR="001E2670" w:rsidRPr="001A7F8B">
        <w:rPr>
          <w:sz w:val="28"/>
          <w:szCs w:val="24"/>
        </w:rPr>
        <w:t xml:space="preserve"> </w:t>
      </w:r>
      <m:oMath>
        <m:r>
          <w:rPr>
            <w:rFonts w:ascii="Cambria Math" w:hAnsi="Cambria Math" w:cs="Cambria Math"/>
            <w:sz w:val="28"/>
            <w:szCs w:val="24"/>
          </w:rPr>
          <m:t>f</m:t>
        </m:r>
        <m:r>
          <w:rPr>
            <w:rFonts w:ascii="Cambria Math" w:hAnsi="Cambria Math"/>
            <w:sz w:val="28"/>
            <w:szCs w:val="24"/>
          </w:rPr>
          <m:t>(</m:t>
        </m:r>
        <m:r>
          <w:rPr>
            <w:rFonts w:ascii="Cambria Math" w:hAnsi="Cambria Math" w:cs="Cambria Math"/>
            <w:sz w:val="28"/>
            <w:szCs w:val="24"/>
          </w:rPr>
          <m:t>x</m:t>
        </m:r>
        <m:r>
          <w:rPr>
            <w:rFonts w:ascii="Cambria Math" w:hAnsi="Cambria Math"/>
            <w:sz w:val="28"/>
            <w:szCs w:val="24"/>
          </w:rPr>
          <m:t>) 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4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4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4"/>
                  </w:rPr>
                  <m:t>0, x≤0</m:t>
                </m:r>
              </m:e>
              <m:e>
                <m:r>
                  <w:rPr>
                    <w:rFonts w:ascii="Cambria Math" w:hAnsi="Cambria Math"/>
                    <w:sz w:val="28"/>
                    <w:szCs w:val="24"/>
                    <w:lang w:val="en-US"/>
                  </w:rPr>
                  <m:t>x</m:t>
                </m:r>
                <m:r>
                  <w:rPr>
                    <w:rFonts w:ascii="Cambria Math" w:hAnsi="Cambria Math"/>
                    <w:sz w:val="28"/>
                    <w:szCs w:val="24"/>
                  </w:rPr>
                  <m:t xml:space="preserve">, </m:t>
                </m:r>
                <m:r>
                  <w:rPr>
                    <w:rFonts w:ascii="Cambria Math" w:hAnsi="Cambria Math"/>
                    <w:sz w:val="28"/>
                    <w:szCs w:val="24"/>
                    <w:lang w:val="en-US"/>
                  </w:rPr>
                  <m:t>x</m:t>
                </m:r>
                <m:r>
                  <w:rPr>
                    <w:rFonts w:ascii="Cambria Math" w:hAnsi="Cambria Math"/>
                    <w:sz w:val="28"/>
                    <w:szCs w:val="24"/>
                  </w:rPr>
                  <m:t>&gt;0</m:t>
                </m:r>
              </m:e>
            </m:eqArr>
          </m:e>
        </m:d>
      </m:oMath>
    </w:p>
    <w:p w14:paraId="564E4787" w14:textId="6D163C82" w:rsidR="00B5312C" w:rsidRDefault="00B5312C" w:rsidP="00CC62E2">
      <w:pPr>
        <w:jc w:val="both"/>
        <w:rPr>
          <w:shd w:val="clear" w:color="auto" w:fill="FFFFFF"/>
        </w:rPr>
      </w:pPr>
      <w:proofErr w:type="spellStart"/>
      <w:r>
        <w:rPr>
          <w:shd w:val="clear" w:color="auto" w:fill="FFFFFF"/>
        </w:rPr>
        <w:t>Rectified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Linear</w:t>
      </w:r>
      <w:proofErr w:type="spellEnd"/>
      <w:r>
        <w:rPr>
          <w:shd w:val="clear" w:color="auto" w:fill="FFFFFF"/>
        </w:rPr>
        <w:t xml:space="preserve"> Unit — одна из наиболее распространенных функций активации при глубоком обучении. Она имеет сходство с линейной функции, но не перенимает её проблемы. Для нее очень просто считается производная</w:t>
      </w:r>
      <w:r w:rsidR="00EC54FF">
        <w:rPr>
          <w:shd w:val="clear" w:color="auto" w:fill="FFFFFF"/>
        </w:rPr>
        <w:t xml:space="preserve">, но существует проблема «умирающего </w:t>
      </w:r>
      <w:proofErr w:type="spellStart"/>
      <w:r w:rsidR="00EC54FF">
        <w:rPr>
          <w:shd w:val="clear" w:color="auto" w:fill="FFFFFF"/>
          <w:lang w:val="en-US"/>
        </w:rPr>
        <w:t>ReLu</w:t>
      </w:r>
      <w:proofErr w:type="spellEnd"/>
      <w:r w:rsidR="00EC54FF">
        <w:rPr>
          <w:shd w:val="clear" w:color="auto" w:fill="FFFFFF"/>
        </w:rPr>
        <w:t>»</w:t>
      </w:r>
      <w:r w:rsidR="00EC54FF" w:rsidRPr="00EC54FF">
        <w:rPr>
          <w:shd w:val="clear" w:color="auto" w:fill="FFFFFF"/>
        </w:rPr>
        <w:t xml:space="preserve">: </w:t>
      </w:r>
      <w:r w:rsidR="00EC54FF">
        <w:rPr>
          <w:shd w:val="clear" w:color="auto" w:fill="FFFFFF"/>
        </w:rPr>
        <w:t>из-за того, что для отрицательного аргумента производная равна нулю, град</w:t>
      </w:r>
      <w:r w:rsidR="00217331">
        <w:rPr>
          <w:shd w:val="clear" w:color="auto" w:fill="FFFFFF"/>
        </w:rPr>
        <w:t>и</w:t>
      </w:r>
      <w:r w:rsidR="00EC54FF">
        <w:rPr>
          <w:shd w:val="clear" w:color="auto" w:fill="FFFFFF"/>
        </w:rPr>
        <w:t>ент тоже будет равен нулю. А следовательно, веса не будут меняться и нейросеть не будет обучаться.</w:t>
      </w:r>
    </w:p>
    <w:p w14:paraId="46CFD844" w14:textId="77777777" w:rsidR="00EC54FF" w:rsidRPr="00EC54FF" w:rsidRDefault="00EC54FF" w:rsidP="00B5312C"/>
    <w:p w14:paraId="08F11631" w14:textId="0BBDE648" w:rsidR="00217331" w:rsidRPr="00CC62E2" w:rsidRDefault="00B5312C" w:rsidP="00CC62E2">
      <w:pPr>
        <w:jc w:val="center"/>
        <w:rPr>
          <w:lang w:val="en-US"/>
        </w:rPr>
      </w:pPr>
      <w:proofErr w:type="spellStart"/>
      <w:r>
        <w:rPr>
          <w:lang w:val="en-US"/>
        </w:rPr>
        <w:t>L</w:t>
      </w:r>
      <w:r w:rsidR="009B48A5">
        <w:rPr>
          <w:lang w:val="en-US"/>
        </w:rPr>
        <w:t>eakyRelu</w:t>
      </w:r>
      <w:proofErr w:type="spellEnd"/>
      <w:r w:rsidR="009B48A5" w:rsidRPr="00CC62E2">
        <w:rPr>
          <w:lang w:val="en-US"/>
        </w:rPr>
        <w:t>:</w:t>
      </w:r>
      <w:r w:rsidR="009B48A5" w:rsidRPr="00CC62E2">
        <w:rPr>
          <w:sz w:val="28"/>
          <w:szCs w:val="24"/>
          <w:lang w:val="en-US"/>
        </w:rPr>
        <w:t xml:space="preserve"> </w:t>
      </w:r>
      <m:oMath>
        <m:r>
          <w:rPr>
            <w:rFonts w:ascii="Cambria Math" w:hAnsi="Cambria Math" w:cs="Cambria Math"/>
            <w:sz w:val="28"/>
            <w:szCs w:val="24"/>
          </w:rPr>
          <m:t>f</m:t>
        </m:r>
        <m:r>
          <w:rPr>
            <w:rFonts w:ascii="Cambria Math" w:hAnsi="Cambria Math"/>
            <w:sz w:val="28"/>
            <w:szCs w:val="24"/>
            <w:lang w:val="en-US"/>
          </w:rPr>
          <m:t>(</m:t>
        </m:r>
        <m:r>
          <w:rPr>
            <w:rFonts w:ascii="Cambria Math" w:hAnsi="Cambria Math" w:cs="Cambria Math"/>
            <w:sz w:val="28"/>
            <w:szCs w:val="24"/>
          </w:rPr>
          <m:t>x</m:t>
        </m:r>
        <m:r>
          <w:rPr>
            <w:rFonts w:ascii="Cambria Math" w:hAnsi="Cambria Math"/>
            <w:sz w:val="28"/>
            <w:szCs w:val="24"/>
            <w:lang w:val="en-US"/>
          </w:rPr>
          <m:t>) 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4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4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4"/>
                  </w:rPr>
                  <m:t>ax</m:t>
                </m:r>
                <m:r>
                  <w:rPr>
                    <w:rFonts w:ascii="Cambria Math" w:hAnsi="Cambria Math"/>
                    <w:sz w:val="28"/>
                    <w:szCs w:val="24"/>
                    <w:lang w:val="en-US"/>
                  </w:rPr>
                  <m:t xml:space="preserve">, </m:t>
                </m:r>
                <m:r>
                  <w:rPr>
                    <w:rFonts w:ascii="Cambria Math" w:hAnsi="Cambria Math"/>
                    <w:sz w:val="28"/>
                    <w:szCs w:val="24"/>
                  </w:rPr>
                  <m:t>x</m:t>
                </m:r>
                <m:r>
                  <w:rPr>
                    <w:rFonts w:ascii="Cambria Math" w:hAnsi="Cambria Math"/>
                    <w:sz w:val="28"/>
                    <w:szCs w:val="24"/>
                    <w:lang w:val="en-US"/>
                  </w:rPr>
                  <m:t>≤0</m:t>
                </m:r>
              </m:e>
              <m:e>
                <m:r>
                  <w:rPr>
                    <w:rFonts w:ascii="Cambria Math" w:hAnsi="Cambria Math"/>
                    <w:sz w:val="28"/>
                    <w:szCs w:val="24"/>
                    <w:lang w:val="en-US"/>
                  </w:rPr>
                  <m:t>x</m:t>
                </m:r>
                <m:r>
                  <w:rPr>
                    <w:rFonts w:ascii="Cambria Math" w:hAnsi="Cambria Math"/>
                    <w:sz w:val="28"/>
                    <w:szCs w:val="24"/>
                    <w:lang w:val="en-US"/>
                  </w:rPr>
                  <m:t xml:space="preserve">, </m:t>
                </m:r>
                <m:r>
                  <w:rPr>
                    <w:rFonts w:ascii="Cambria Math" w:hAnsi="Cambria Math"/>
                    <w:sz w:val="28"/>
                    <w:szCs w:val="24"/>
                    <w:lang w:val="en-US"/>
                  </w:rPr>
                  <m:t>x</m:t>
                </m:r>
                <m:r>
                  <w:rPr>
                    <w:rFonts w:ascii="Cambria Math" w:hAnsi="Cambria Math"/>
                    <w:sz w:val="28"/>
                    <w:szCs w:val="24"/>
                    <w:lang w:val="en-US"/>
                  </w:rPr>
                  <m:t>&gt;0</m:t>
                </m:r>
              </m:e>
            </m:eqArr>
          </m:e>
        </m:d>
      </m:oMath>
      <w:r w:rsidR="009B48A5" w:rsidRPr="00CC62E2">
        <w:rPr>
          <w:sz w:val="28"/>
          <w:szCs w:val="24"/>
          <w:lang w:val="en-US"/>
        </w:rPr>
        <w:t xml:space="preserve"> </w:t>
      </w:r>
      <w:r w:rsidR="009B48A5" w:rsidRPr="00CC62E2">
        <w:rPr>
          <w:lang w:val="en-US"/>
        </w:rPr>
        <w:t>,</w:t>
      </w:r>
    </w:p>
    <w:p w14:paraId="0AFA7000" w14:textId="728239D2" w:rsidR="00B71EBA" w:rsidRDefault="009B48A5" w:rsidP="00A563AE">
      <w:pPr>
        <w:rPr>
          <w:rFonts w:eastAsiaTheme="minorEastAsia"/>
        </w:rPr>
      </w:pPr>
      <w:r>
        <w:t>где</w:t>
      </w:r>
      <w:r w:rsidRPr="009B48A5">
        <w:t xml:space="preserve"> </w:t>
      </w:r>
      <m:oMath>
        <m:r>
          <w:rPr>
            <w:rFonts w:ascii="Cambria Math" w:hAnsi="Cambria Math"/>
          </w:rPr>
          <m:t>a</m:t>
        </m:r>
      </m:oMath>
      <w:r w:rsidRPr="009B48A5">
        <w:rPr>
          <w:rFonts w:eastAsiaTheme="minorEastAsia"/>
        </w:rPr>
        <w:t xml:space="preserve"> </w:t>
      </w:r>
      <w:r w:rsidR="004A59AC">
        <w:rPr>
          <w:rFonts w:eastAsiaTheme="minorEastAsia"/>
        </w:rPr>
        <w:t>–</w:t>
      </w:r>
      <w:r w:rsidRPr="009B48A5">
        <w:rPr>
          <w:rFonts w:eastAsiaTheme="minorEastAsia"/>
        </w:rPr>
        <w:t xml:space="preserve"> </w:t>
      </w:r>
      <w:r w:rsidR="004A59AC">
        <w:rPr>
          <w:rFonts w:eastAsiaTheme="minorEastAsia"/>
        </w:rPr>
        <w:t>настраиваемый коэффициент</w:t>
      </w:r>
      <w:r w:rsidR="004E59BC">
        <w:rPr>
          <w:rFonts w:eastAsiaTheme="minorEastAsia"/>
        </w:rPr>
        <w:t xml:space="preserve">. Чаще всего </w:t>
      </w:r>
      <m:oMath>
        <m:r>
          <w:rPr>
            <w:rFonts w:ascii="Cambria Math" w:hAnsi="Cambria Math"/>
          </w:rPr>
          <m:t>a=0.01</m:t>
        </m:r>
      </m:oMath>
      <w:r w:rsidR="004E59BC">
        <w:rPr>
          <w:rFonts w:eastAsiaTheme="minorEastAsia"/>
        </w:rPr>
        <w:t>.</w:t>
      </w:r>
      <w:r w:rsidR="004A59AC">
        <w:rPr>
          <w:rFonts w:eastAsiaTheme="minorEastAsia"/>
        </w:rPr>
        <w:t xml:space="preserve"> </w:t>
      </w:r>
    </w:p>
    <w:p w14:paraId="13EC65EB" w14:textId="2F3CA01F" w:rsidR="00EC54FF" w:rsidRPr="00C4456B" w:rsidRDefault="00EC54FF" w:rsidP="00CC62E2">
      <w:pPr>
        <w:jc w:val="both"/>
        <w:rPr>
          <w:rFonts w:eastAsiaTheme="minorEastAsia"/>
          <w:lang w:val="en-US"/>
        </w:rPr>
      </w:pPr>
      <w:r>
        <w:rPr>
          <w:rFonts w:eastAsiaTheme="minorEastAsia"/>
        </w:rPr>
        <w:t>Чтобы</w:t>
      </w:r>
      <w:r w:rsidR="00C4456B">
        <w:rPr>
          <w:rFonts w:eastAsiaTheme="minorEastAsia"/>
        </w:rPr>
        <w:t xml:space="preserve"> бороться с проблемой «умирающих нейронов», была создана модификация </w:t>
      </w:r>
      <w:proofErr w:type="spellStart"/>
      <w:r w:rsidR="00C4456B">
        <w:rPr>
          <w:rFonts w:eastAsiaTheme="minorEastAsia"/>
          <w:lang w:val="en-US"/>
        </w:rPr>
        <w:t>ReLu</w:t>
      </w:r>
      <w:proofErr w:type="spellEnd"/>
      <w:r w:rsidR="00C4456B" w:rsidRPr="00C4456B">
        <w:rPr>
          <w:rFonts w:eastAsiaTheme="minorEastAsia"/>
        </w:rPr>
        <w:t xml:space="preserve">. </w:t>
      </w:r>
      <w:r w:rsidR="00C4456B">
        <w:rPr>
          <w:rFonts w:eastAsiaTheme="minorEastAsia"/>
        </w:rPr>
        <w:t xml:space="preserve">Для этого добавляют «утечку», дающие ненулевые значения для отрицательных параметров. На практике результат не сильно улучшается относительно обычного </w:t>
      </w:r>
      <w:proofErr w:type="spellStart"/>
      <w:r w:rsidR="00C4456B">
        <w:rPr>
          <w:rFonts w:eastAsiaTheme="minorEastAsia"/>
          <w:lang w:val="en-US"/>
        </w:rPr>
        <w:t>ReLu</w:t>
      </w:r>
      <w:proofErr w:type="spellEnd"/>
      <w:r w:rsidR="00C4456B">
        <w:rPr>
          <w:rFonts w:eastAsiaTheme="minorEastAsia"/>
          <w:lang w:val="en-US"/>
        </w:rPr>
        <w:t>.</w:t>
      </w:r>
    </w:p>
    <w:p w14:paraId="176AD92C" w14:textId="1182D7BA" w:rsidR="00DF03E8" w:rsidRDefault="00DF03E8" w:rsidP="00A563AE">
      <w:pPr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5868E5E5" wp14:editId="6582AAD6">
            <wp:extent cx="5932170" cy="36576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2774F" w14:textId="0ED4A689" w:rsidR="005477AB" w:rsidRPr="00DF03E8" w:rsidRDefault="00922125" w:rsidP="007C7176">
      <w:pPr>
        <w:rPr>
          <w:rFonts w:eastAsiaTheme="minorEastAsia"/>
          <w:i/>
          <w:iCs/>
        </w:rPr>
      </w:pPr>
      <w:r w:rsidRPr="00922125">
        <w:rPr>
          <w:lang w:val="en-US"/>
        </w:rPr>
        <w:tab/>
      </w:r>
      <w:r w:rsidRPr="00922125"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Pr="00974763">
        <w:t xml:space="preserve">    </w:t>
      </w:r>
      <w:commentRangeStart w:id="15"/>
      <w:r w:rsidRPr="00DF03E8">
        <w:rPr>
          <w:i/>
          <w:iCs/>
        </w:rPr>
        <w:t>Рис</w:t>
      </w:r>
      <w:r w:rsidR="007B347C">
        <w:rPr>
          <w:i/>
          <w:iCs/>
        </w:rPr>
        <w:t>.</w:t>
      </w:r>
      <w:commentRangeEnd w:id="15"/>
      <w:r w:rsidR="00FE11B7">
        <w:rPr>
          <w:rStyle w:val="a4"/>
        </w:rPr>
        <w:commentReference w:id="15"/>
      </w:r>
      <w:r w:rsidRPr="002266E7">
        <w:rPr>
          <w:i/>
          <w:iCs/>
        </w:rPr>
        <w:t xml:space="preserve"> </w:t>
      </w:r>
      <w:r w:rsidR="007B347C">
        <w:rPr>
          <w:i/>
          <w:iCs/>
        </w:rPr>
        <w:t>2</w:t>
      </w:r>
      <w:r w:rsidRPr="002266E7">
        <w:rPr>
          <w:i/>
          <w:iCs/>
        </w:rPr>
        <w:t xml:space="preserve"> </w:t>
      </w:r>
      <w:r w:rsidRPr="00DF03E8">
        <w:rPr>
          <w:i/>
          <w:iCs/>
        </w:rPr>
        <w:t>График</w:t>
      </w:r>
      <w:r w:rsidR="00DF03E8" w:rsidRPr="00DF03E8">
        <w:rPr>
          <w:i/>
          <w:iCs/>
        </w:rPr>
        <w:t>и функций активации</w:t>
      </w:r>
    </w:p>
    <w:p w14:paraId="5946EC7C" w14:textId="2E18C8CC" w:rsidR="00FE11B7" w:rsidRDefault="00FE11B7" w:rsidP="00FE11B7">
      <w:pPr>
        <w:pStyle w:val="30"/>
        <w:ind w:firstLine="0"/>
        <w:rPr>
          <w:sz w:val="24"/>
          <w:szCs w:val="24"/>
        </w:rPr>
      </w:pPr>
    </w:p>
    <w:p w14:paraId="07DBFEF9" w14:textId="64247490" w:rsidR="00A05CDF" w:rsidRDefault="00A05CDF" w:rsidP="00CC62E2">
      <w:pPr>
        <w:pStyle w:val="30"/>
        <w:ind w:firstLine="0"/>
      </w:pPr>
      <w:bookmarkStart w:id="16" w:name="_Toc105536810"/>
      <w:r>
        <w:t>3.1.3 Обратное распространение ошибки</w:t>
      </w:r>
      <w:bookmarkEnd w:id="16"/>
    </w:p>
    <w:p w14:paraId="40873FBF" w14:textId="5EEC10DD" w:rsidR="007A1BA1" w:rsidRPr="00283917" w:rsidRDefault="00C60D00" w:rsidP="00CC62E2">
      <w:r>
        <w:t>Рассмотрим процесс обучения нейронной сети с заранее известными результатами в обучаемом наборе. Он состоит из двух компонент: прямого прохода и обратного. В прямом проходе по входным данным формируется выходной вектор</w:t>
      </w:r>
      <w:r w:rsidR="0010624E">
        <w:t xml:space="preserve"> и вычисляется его ошибка относительно</w:t>
      </w:r>
      <w:r>
        <w:t xml:space="preserve"> истинны</w:t>
      </w:r>
      <w:r w:rsidR="0010624E">
        <w:t>х</w:t>
      </w:r>
      <w:r>
        <w:t xml:space="preserve"> результат</w:t>
      </w:r>
      <w:r w:rsidR="0010624E">
        <w:t>ов</w:t>
      </w:r>
      <w:r>
        <w:t xml:space="preserve"> из </w:t>
      </w:r>
      <w:proofErr w:type="spellStart"/>
      <w:r>
        <w:t>датасета</w:t>
      </w:r>
      <w:proofErr w:type="spellEnd"/>
      <w:r w:rsidR="0010624E">
        <w:t>. На этом моменте начинается обратный проход.</w:t>
      </w:r>
      <w:r w:rsidR="00011EA2" w:rsidRPr="00CC62E2">
        <w:t> </w:t>
      </w:r>
      <w:r w:rsidR="00011EA2" w:rsidRPr="00CC62E2">
        <w:t xml:space="preserve">На обратном проходе </w:t>
      </w:r>
      <w:r w:rsidR="00011EA2">
        <w:t xml:space="preserve">полученная </w:t>
      </w:r>
      <w:r w:rsidR="00011EA2" w:rsidRPr="00CC62E2">
        <w:t>ошибка распространяется от выхода сети к ее входам</w:t>
      </w:r>
      <w:r w:rsidR="005A1063">
        <w:t>: к</w:t>
      </w:r>
      <w:r w:rsidR="007A1BA1">
        <w:rPr>
          <w:rFonts w:ascii="-apple-system" w:hAnsi="-apple-system"/>
          <w:color w:val="111111"/>
          <w:shd w:val="clear" w:color="auto" w:fill="FFFFFF"/>
        </w:rPr>
        <w:t>аждый выходной нейрон</w:t>
      </w:r>
      <w:r w:rsidR="007A1BA1" w:rsidRPr="00CC62E2">
        <w:rPr>
          <w:rFonts w:ascii="-apple-system" w:hAnsi="-apple-system"/>
          <w:color w:val="111111"/>
          <w:shd w:val="clear" w:color="auto" w:fill="FFFFFF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k</m:t>
            </m:r>
          </m:sub>
        </m:sSub>
        <m:r>
          <w:rPr>
            <w:rFonts w:ascii="Cambria Math" w:hAnsi="Cambria Math"/>
          </w:rPr>
          <m:t xml:space="preserve">, k=1, 2, … </m:t>
        </m:r>
      </m:oMath>
      <w:r w:rsidR="007A1BA1">
        <w:rPr>
          <w:rFonts w:ascii="-apple-system" w:hAnsi="-apple-system"/>
          <w:color w:val="111111"/>
          <w:shd w:val="clear" w:color="auto" w:fill="FFFFFF"/>
        </w:rPr>
        <w:t> получает целевое значение — то выходное значение, которое является правильным для данного входного сигнала, и вычисляет ошибку 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σ</m:t>
            </m:r>
          </m:e>
          <m:sub>
            <m:r>
              <w:rPr>
                <w:rFonts w:ascii="Cambria Math" w:hAnsi="Cambria Math"/>
                <w:lang w:val="en-US"/>
              </w:rPr>
              <m:t>k</m:t>
            </m:r>
          </m:sub>
        </m:sSub>
        <m:r>
          <w:rPr>
            <w:rFonts w:ascii="Cambria Math" w:hAnsi="Cambria Math"/>
          </w:rPr>
          <m:t>,</m:t>
        </m:r>
      </m:oMath>
      <w:r w:rsidR="007A1BA1">
        <w:rPr>
          <w:rFonts w:ascii="-apple-system" w:hAnsi="-apple-system"/>
          <w:color w:val="111111"/>
          <w:shd w:val="clear" w:color="auto" w:fill="FFFFFF"/>
        </w:rPr>
        <w:t xml:space="preserve"> так же вычисляет величину, на которую изменится вес связи 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j</m:t>
            </m:r>
          </m:sub>
        </m:sSub>
      </m:oMath>
      <w:r w:rsidR="007A1BA1">
        <w:rPr>
          <w:rFonts w:ascii="-apple-system" w:hAnsi="-apple-system"/>
          <w:color w:val="111111"/>
          <w:shd w:val="clear" w:color="auto" w:fill="FFFFFF"/>
        </w:rPr>
        <w:t xml:space="preserve">. Помимо этого, </w:t>
      </w:r>
      <w:r w:rsidR="005A1063">
        <w:rPr>
          <w:rFonts w:ascii="-apple-system" w:hAnsi="-apple-system"/>
          <w:color w:val="111111"/>
          <w:shd w:val="clear" w:color="auto" w:fill="FFFFFF"/>
        </w:rPr>
        <w:t xml:space="preserve">находит </w:t>
      </w:r>
      <w:r w:rsidR="007A1BA1">
        <w:rPr>
          <w:rFonts w:ascii="-apple-system" w:hAnsi="-apple-system"/>
          <w:color w:val="111111"/>
          <w:shd w:val="clear" w:color="auto" w:fill="FFFFFF"/>
        </w:rPr>
        <w:t>величину корректировки смещения</w:t>
      </w:r>
      <w:r w:rsidR="00283917" w:rsidRPr="00CC62E2">
        <w:rPr>
          <w:rFonts w:ascii="-apple-system" w:hAnsi="-apple-system"/>
          <w:color w:val="111111"/>
          <w:shd w:val="clear" w:color="auto" w:fill="FFFFFF"/>
        </w:rPr>
        <w:t xml:space="preserve"> </w:t>
      </w:r>
      <m:oMath>
        <m:r>
          <w:rPr>
            <w:rFonts w:ascii="Cambria Math" w:hAnsi="Cambria Math"/>
          </w:rPr>
          <m:t>∆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j</m:t>
            </m:r>
          </m:sub>
        </m:sSub>
      </m:oMath>
      <w:r w:rsidR="007A1BA1">
        <w:rPr>
          <w:rFonts w:ascii="-apple-system" w:hAnsi="-apple-system"/>
          <w:color w:val="111111"/>
          <w:shd w:val="clear" w:color="auto" w:fill="FFFFFF"/>
        </w:rPr>
        <w:t> и посылает нейронам в предыдущем слое.</w:t>
      </w:r>
      <w:r w:rsidR="00283917" w:rsidRPr="00CC62E2">
        <w:rPr>
          <w:rFonts w:ascii="-apple-system" w:hAnsi="-apple-system"/>
          <w:color w:val="111111"/>
          <w:shd w:val="clear" w:color="auto" w:fill="FFFFFF"/>
        </w:rPr>
        <w:t xml:space="preserve"> </w:t>
      </w:r>
      <w:r w:rsidR="00283917">
        <w:rPr>
          <w:rFonts w:ascii="-apple-system" w:hAnsi="-apple-system"/>
          <w:color w:val="111111"/>
          <w:shd w:val="clear" w:color="auto" w:fill="FFFFFF"/>
        </w:rPr>
        <w:t>Каждый скрытый нейрон</w:t>
      </w:r>
      <w:r w:rsidR="005A1063">
        <w:rPr>
          <w:rFonts w:ascii="-apple-system" w:hAnsi="-apple-system"/>
          <w:color w:val="111111"/>
          <w:shd w:val="clear" w:color="auto" w:fill="FFFFFF"/>
        </w:rPr>
        <w:t xml:space="preserve"> предыдущего слоя</w:t>
      </w:r>
      <w:r w:rsidR="00283917">
        <w:rPr>
          <w:rFonts w:ascii="-apple-system" w:hAnsi="-apple-system"/>
          <w:color w:val="111111"/>
          <w:shd w:val="clear" w:color="auto" w:fill="FFFFFF"/>
        </w:rPr>
        <w:t> суммирует входящие ошибки от нейронов в последующе</w:t>
      </w:r>
      <w:r w:rsidR="005A1063">
        <w:rPr>
          <w:rFonts w:ascii="-apple-system" w:hAnsi="-apple-system"/>
          <w:color w:val="111111"/>
          <w:shd w:val="clear" w:color="auto" w:fill="FFFFFF"/>
        </w:rPr>
        <w:t>го</w:t>
      </w:r>
      <w:r w:rsidR="00283917">
        <w:rPr>
          <w:rFonts w:ascii="-apple-system" w:hAnsi="-apple-system"/>
          <w:color w:val="111111"/>
          <w:shd w:val="clear" w:color="auto" w:fill="FFFFFF"/>
        </w:rPr>
        <w:t xml:space="preserve"> сло</w:t>
      </w:r>
      <w:r w:rsidR="005A1063">
        <w:rPr>
          <w:rFonts w:ascii="-apple-system" w:hAnsi="-apple-system"/>
          <w:color w:val="111111"/>
          <w:shd w:val="clear" w:color="auto" w:fill="FFFFFF"/>
        </w:rPr>
        <w:t>я</w:t>
      </w:r>
      <w:r w:rsidR="00283917">
        <w:rPr>
          <w:rFonts w:ascii="-apple-system" w:hAnsi="-apple-system"/>
          <w:color w:val="111111"/>
          <w:shd w:val="clear" w:color="auto" w:fill="FFFFFF"/>
        </w:rPr>
        <w:t> и вычисляет величину ошибки, умножая полученное значение на производную активационной функции</w:t>
      </w:r>
      <w:r w:rsidR="00283917" w:rsidRPr="00CC62E2">
        <w:rPr>
          <w:rFonts w:ascii="-apple-system" w:hAnsi="-apple-system"/>
          <w:color w:val="111111"/>
          <w:shd w:val="clear" w:color="auto" w:fill="FFFFFF"/>
        </w:rPr>
        <w:t xml:space="preserve">, </w:t>
      </w:r>
      <w:r w:rsidR="00283917">
        <w:rPr>
          <w:rFonts w:ascii="-apple-system" w:hAnsi="-apple-system"/>
          <w:color w:val="111111"/>
          <w:shd w:val="clear" w:color="auto" w:fill="FFFFFF"/>
        </w:rPr>
        <w:t xml:space="preserve">а </w:t>
      </w:r>
      <w:proofErr w:type="gramStart"/>
      <w:r w:rsidR="00283917">
        <w:rPr>
          <w:rFonts w:ascii="-apple-system" w:hAnsi="-apple-system"/>
          <w:color w:val="111111"/>
          <w:shd w:val="clear" w:color="auto" w:fill="FFFFFF"/>
        </w:rPr>
        <w:t>так же</w:t>
      </w:r>
      <w:proofErr w:type="gramEnd"/>
      <w:r w:rsidR="00283917">
        <w:rPr>
          <w:rFonts w:ascii="-apple-system" w:hAnsi="-apple-system"/>
          <w:color w:val="111111"/>
          <w:shd w:val="clear" w:color="auto" w:fill="FFFFFF"/>
        </w:rPr>
        <w:t xml:space="preserve"> вычисляет </w:t>
      </w:r>
      <w:r w:rsidR="00B10ED3">
        <w:rPr>
          <w:rFonts w:ascii="-apple-system" w:hAnsi="-apple-system"/>
          <w:color w:val="111111"/>
          <w:shd w:val="clear" w:color="auto" w:fill="FFFFFF"/>
        </w:rPr>
        <w:t>величину, на которую изменится вес связи</w:t>
      </w:r>
      <w:r w:rsidR="00B10ED3">
        <w:rPr>
          <w:rFonts w:ascii="-apple-system" w:hAnsi="-apple-system"/>
          <w:color w:val="111111"/>
          <w:shd w:val="clear" w:color="auto" w:fill="FFFFFF"/>
        </w:rPr>
        <w:t>.</w:t>
      </w:r>
    </w:p>
    <w:p w14:paraId="79AF3838" w14:textId="6E3DD649" w:rsidR="00EE5F33" w:rsidRPr="00CC62E2" w:rsidRDefault="00E632CC" w:rsidP="00CC62E2">
      <w:pPr>
        <w:pStyle w:val="30"/>
        <w:ind w:firstLine="0"/>
        <w:rPr>
          <w:sz w:val="24"/>
          <w:szCs w:val="24"/>
          <w:lang w:val="en-US"/>
        </w:rPr>
      </w:pPr>
      <w:bookmarkStart w:id="17" w:name="_Toc105536811"/>
      <w:r w:rsidRPr="00CC62E2">
        <w:rPr>
          <w:sz w:val="24"/>
          <w:szCs w:val="24"/>
        </w:rPr>
        <w:t>3</w:t>
      </w:r>
      <w:r w:rsidR="00EE5F33" w:rsidRPr="00CC62E2">
        <w:rPr>
          <w:sz w:val="24"/>
          <w:szCs w:val="24"/>
        </w:rPr>
        <w:t>.1.</w:t>
      </w:r>
      <w:r w:rsidR="005A1063">
        <w:rPr>
          <w:sz w:val="24"/>
          <w:szCs w:val="24"/>
        </w:rPr>
        <w:t>4</w:t>
      </w:r>
      <w:r w:rsidR="00EE5F33" w:rsidRPr="00CC62E2">
        <w:rPr>
          <w:sz w:val="24"/>
          <w:szCs w:val="24"/>
        </w:rPr>
        <w:t xml:space="preserve"> </w:t>
      </w:r>
      <w:proofErr w:type="spellStart"/>
      <w:r w:rsidR="00EE5F33" w:rsidRPr="00CC62E2">
        <w:rPr>
          <w:sz w:val="24"/>
          <w:szCs w:val="24"/>
        </w:rPr>
        <w:t>Генеративно</w:t>
      </w:r>
      <w:proofErr w:type="spellEnd"/>
      <w:r w:rsidR="00EE5F33" w:rsidRPr="00CC62E2">
        <w:rPr>
          <w:sz w:val="24"/>
          <w:szCs w:val="24"/>
        </w:rPr>
        <w:t>-состязательная сеть</w:t>
      </w:r>
      <w:bookmarkEnd w:id="17"/>
    </w:p>
    <w:p w14:paraId="654A1204" w14:textId="5A5A21ED" w:rsidR="00D33BC4" w:rsidRPr="006F7D03" w:rsidRDefault="00AB76F3" w:rsidP="00CC62E2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О</w:t>
      </w:r>
      <w:r w:rsidR="00D33BC4" w:rsidRPr="00A93AF1">
        <w:rPr>
          <w:rFonts w:cs="Times New Roman"/>
          <w:szCs w:val="24"/>
        </w:rPr>
        <w:t>дной из значимых проблем алгоритмов машинного обучения с учителем является нехватка данных.</w:t>
      </w:r>
      <w:r w:rsidR="00D33BC4">
        <w:rPr>
          <w:rFonts w:cs="Times New Roman"/>
          <w:szCs w:val="24"/>
        </w:rPr>
        <w:t xml:space="preserve"> Для построения рельефа, похожего на земной, нужно обучать нейросеть на</w:t>
      </w:r>
      <w:r w:rsidR="00D33BC4" w:rsidRPr="006F7D03">
        <w:rPr>
          <w:rFonts w:cs="Times New Roman"/>
          <w:szCs w:val="24"/>
        </w:rPr>
        <w:t xml:space="preserve"> </w:t>
      </w:r>
      <w:r w:rsidR="00D33BC4">
        <w:rPr>
          <w:rFonts w:cs="Times New Roman"/>
          <w:szCs w:val="24"/>
        </w:rPr>
        <w:t xml:space="preserve">существующих данных поверхности земли, но их количество существенно ограничено. Поэтому за основу была выбрана </w:t>
      </w:r>
      <w:proofErr w:type="spellStart"/>
      <w:r w:rsidR="00D33BC4">
        <w:rPr>
          <w:rFonts w:cs="Times New Roman"/>
          <w:szCs w:val="24"/>
        </w:rPr>
        <w:t>генеративно</w:t>
      </w:r>
      <w:proofErr w:type="spellEnd"/>
      <w:r w:rsidR="00D33BC4">
        <w:rPr>
          <w:rFonts w:cs="Times New Roman"/>
          <w:szCs w:val="24"/>
        </w:rPr>
        <w:t xml:space="preserve">-состязательная сеть </w:t>
      </w:r>
      <w:r w:rsidR="00D33BC4" w:rsidRPr="008626F2">
        <w:rPr>
          <w:rFonts w:cs="Times New Roman"/>
          <w:szCs w:val="24"/>
        </w:rPr>
        <w:t>(</w:t>
      </w:r>
      <w:r w:rsidR="00D33BC4">
        <w:rPr>
          <w:rFonts w:cs="Times New Roman"/>
          <w:szCs w:val="24"/>
          <w:lang w:val="en-US"/>
        </w:rPr>
        <w:t>GAN</w:t>
      </w:r>
      <w:r w:rsidR="00D33BC4" w:rsidRPr="008626F2">
        <w:rPr>
          <w:rFonts w:cs="Times New Roman"/>
          <w:szCs w:val="24"/>
        </w:rPr>
        <w:t>)</w:t>
      </w:r>
      <w:r w:rsidR="00D33BC4">
        <w:rPr>
          <w:rFonts w:cs="Times New Roman"/>
          <w:szCs w:val="24"/>
        </w:rPr>
        <w:t>, способная генерировать новые данные для обучения.</w:t>
      </w:r>
    </w:p>
    <w:p w14:paraId="67CD8B5D" w14:textId="3112AE79" w:rsidR="00EE5F33" w:rsidRPr="00EE5F33" w:rsidRDefault="00EE5F33" w:rsidP="00CC62E2">
      <w:pPr>
        <w:jc w:val="both"/>
      </w:pPr>
      <w:r>
        <w:t>Основной их идеей</w:t>
      </w:r>
      <w:r w:rsidR="00AB76F3" w:rsidRPr="00AB76F3">
        <w:t xml:space="preserve"> </w:t>
      </w:r>
      <w:r w:rsidR="00AB76F3">
        <w:rPr>
          <w:lang w:val="en-US"/>
        </w:rPr>
        <w:t>GAN</w:t>
      </w:r>
      <w:r>
        <w:t xml:space="preserve"> является наличие двух нейросетей, работающи</w:t>
      </w:r>
      <w:r w:rsidR="00AB76F3">
        <w:t>х</w:t>
      </w:r>
      <w:r>
        <w:t xml:space="preserve"> в паре: генератор и дискриминатор. Дискриминатор на вход получает данные из двух источников: заранее подготовленной выборки с размеченными данными, а также вывод генератора. Основной </w:t>
      </w:r>
      <w:r>
        <w:lastRenderedPageBreak/>
        <w:t>задачей дискриминатора является определение того, является ли входящее сообщение реальным, либо оно поступило из генератора. Т</w:t>
      </w:r>
      <w:r w:rsidR="0058520D">
        <w:t>аким образом</w:t>
      </w:r>
      <w:r>
        <w:t xml:space="preserve"> выходом дискриминатора будет являться </w:t>
      </w:r>
      <w:proofErr w:type="spellStart"/>
      <w:r w:rsidR="00657F38">
        <w:t>булевое</w:t>
      </w:r>
      <w:proofErr w:type="spellEnd"/>
      <w:r w:rsidR="00657F38">
        <w:t xml:space="preserve"> значение</w:t>
      </w:r>
      <w:r>
        <w:t>. Соответственно, задача оптимизации дискриминатора – это задача минимизации его ошибки. Генератор же в свою очередь из случайного вектора генерирует данные, которые должны быть неправильно классифицированы дискриминатором. Данная схема изображена на рисунке</w:t>
      </w:r>
      <w:r w:rsidR="00F23BB2">
        <w:t xml:space="preserve"> </w:t>
      </w:r>
      <w:r w:rsidR="00F23BB2">
        <w:t>№</w:t>
      </w:r>
      <w:r w:rsidR="00F23BB2">
        <w:t>3</w:t>
      </w:r>
      <w:r>
        <w:t>.</w:t>
      </w:r>
    </w:p>
    <w:p w14:paraId="5B3B0BEA" w14:textId="12B9E78C" w:rsidR="00DA5350" w:rsidRPr="005A7521" w:rsidRDefault="005A7521" w:rsidP="00A563AE">
      <w:r>
        <w:rPr>
          <w:noProof/>
        </w:rPr>
        <w:drawing>
          <wp:inline distT="0" distB="0" distL="0" distR="0" wp14:anchorId="00F4A51A" wp14:editId="424758E2">
            <wp:extent cx="5940425" cy="2417445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786C5" w14:textId="592F8380" w:rsidR="00307B39" w:rsidRPr="00B678E6" w:rsidRDefault="00B678E6" w:rsidP="00B678E6">
      <w:pPr>
        <w:jc w:val="center"/>
        <w:rPr>
          <w:b/>
          <w:bCs/>
        </w:rPr>
      </w:pPr>
      <w:commentRangeStart w:id="18"/>
      <w:r w:rsidRPr="0071329D">
        <w:rPr>
          <w:i/>
          <w:iCs/>
        </w:rPr>
        <w:t xml:space="preserve">Рис. </w:t>
      </w:r>
      <w:r w:rsidR="007B347C">
        <w:rPr>
          <w:i/>
          <w:iCs/>
        </w:rPr>
        <w:t>3</w:t>
      </w:r>
      <w:r w:rsidRPr="0071329D">
        <w:rPr>
          <w:i/>
          <w:iCs/>
        </w:rPr>
        <w:t xml:space="preserve"> </w:t>
      </w:r>
      <w:r w:rsidR="00CD40C5">
        <w:rPr>
          <w:i/>
          <w:iCs/>
        </w:rPr>
        <w:t>Модель</w:t>
      </w:r>
      <w:r w:rsidRPr="0071329D">
        <w:rPr>
          <w:i/>
          <w:iCs/>
        </w:rPr>
        <w:t xml:space="preserve"> </w:t>
      </w:r>
      <w:r>
        <w:rPr>
          <w:i/>
          <w:iCs/>
          <w:lang w:val="en-US"/>
        </w:rPr>
        <w:t>GAN</w:t>
      </w:r>
      <w:commentRangeEnd w:id="18"/>
      <w:r w:rsidR="00D524D3">
        <w:rPr>
          <w:rStyle w:val="a4"/>
        </w:rPr>
        <w:commentReference w:id="18"/>
      </w:r>
    </w:p>
    <w:p w14:paraId="3A12B402" w14:textId="1CDD8FEA" w:rsidR="00D0572E" w:rsidRDefault="00D0572E" w:rsidP="00CC62E2">
      <w:pPr>
        <w:jc w:val="both"/>
      </w:pPr>
      <w:r>
        <w:t xml:space="preserve">Чтобы определить распределение данных, выдаваемых генератором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p</m:t>
            </m:r>
          </m:e>
          <m:sub>
            <m:r>
              <w:rPr>
                <w:rFonts w:ascii="Cambria Math" w:hAnsi="Cambria Math" w:cs="Cambria Math"/>
              </w:rPr>
              <m:t>G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p"/>
          </m:rPr>
          <w:rPr>
            <w:rFonts w:ascii="Cambria Math" w:hAnsi="Cambria Math" w:cs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</m:t>
        </m:r>
      </m:oMath>
      <w:r>
        <w:t>, сперва вводится вектор шумов</w:t>
      </w:r>
      <w:r w:rsidRPr="00D0572E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p</m:t>
            </m:r>
          </m:e>
          <m:sub>
            <m:r>
              <w:rPr>
                <w:rFonts w:ascii="Cambria Math" w:hAnsi="Cambria Math" w:cs="Cambria Math"/>
              </w:rPr>
              <m:t>Z</m:t>
            </m:r>
          </m:sub>
        </m:sSub>
        <m:r>
          <m:rPr>
            <m:sty m:val="p"/>
          </m:rPr>
          <w:rPr>
            <w:rFonts w:ascii="Cambria Math" w:hAnsi="Cambria Math"/>
          </w:rPr>
          <m:t>(z)</m:t>
        </m:r>
      </m:oMath>
      <w:r>
        <w:t xml:space="preserve">, затем вводится дифференцируемая функция отображения </w:t>
      </w:r>
      <m:oMath>
        <m:r>
          <w:rPr>
            <w:rFonts w:ascii="Cambria Math" w:hAnsi="Cambria Math" w:cs="Cambria Math"/>
          </w:rPr>
          <m:t>G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p"/>
          </m:rPr>
          <w:rPr>
            <w:rFonts w:ascii="Cambria Math" w:hAnsi="Cambria Math" w:cs="Cambria Math"/>
          </w:rPr>
          <m:t>z,</m:t>
        </m:r>
        <m:r>
          <w:rPr>
            <w:rFonts w:ascii="Cambria Math" w:hAnsi="Cambria Math" w:cs="Cambria Math"/>
          </w:rPr>
          <m:t xml:space="preserve"> 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θ</m:t>
            </m:r>
          </m:e>
          <m:sub>
            <m:r>
              <w:rPr>
                <w:rFonts w:ascii="Cambria Math" w:hAnsi="Cambria Math" w:cs="Cambria Math"/>
              </w:rPr>
              <m:t>G</m:t>
            </m:r>
          </m:sub>
        </m:sSub>
        <m:r>
          <m:rPr>
            <m:sty m:val="p"/>
          </m:rPr>
          <w:rPr>
            <w:rFonts w:ascii="Cambria Math" w:hAnsi="Cambria Math"/>
          </w:rPr>
          <m:t>)</m:t>
        </m:r>
      </m:oMath>
      <w:r>
        <w:t xml:space="preserve">, представляющая собой многоуровневый перцептрон с параметров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θ</m:t>
            </m:r>
          </m:e>
          <m:sub>
            <m:r>
              <w:rPr>
                <w:rFonts w:ascii="Cambria Math" w:hAnsi="Cambria Math" w:cs="Cambria Math"/>
              </w:rPr>
              <m:t>g</m:t>
            </m:r>
          </m:sub>
        </m:sSub>
      </m:oMath>
      <w:r>
        <w:t xml:space="preserve">. Так же определяется второй перцептрон </w:t>
      </w:r>
      <m:oMath>
        <m:r>
          <w:rPr>
            <w:rFonts w:ascii="Cambria Math" w:hAnsi="Cambria Math" w:cs="Cambria Math"/>
          </w:rPr>
          <m:t>D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p"/>
          </m:rPr>
          <w:rPr>
            <w:rFonts w:ascii="Cambria Math" w:hAnsi="Cambria Math" w:cs="Cambria Math"/>
          </w:rPr>
          <m:t>z,</m:t>
        </m:r>
        <m:r>
          <w:rPr>
            <w:rFonts w:ascii="Cambria Math" w:hAnsi="Cambria Math" w:cs="Cambria Math"/>
          </w:rPr>
          <m:t xml:space="preserve"> 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θ</m:t>
            </m:r>
          </m:e>
          <m:sub>
            <m:r>
              <w:rPr>
                <w:rFonts w:ascii="Cambria Math" w:hAnsi="Cambria Math" w:cs="Cambria Math"/>
              </w:rPr>
              <m:t>D</m:t>
            </m:r>
          </m:sub>
        </m:sSub>
        <m:r>
          <m:rPr>
            <m:sty m:val="p"/>
          </m:rPr>
          <w:rPr>
            <w:rFonts w:ascii="Cambria Math" w:hAnsi="Cambria Math"/>
          </w:rPr>
          <m:t>)</m:t>
        </m:r>
      </m:oMath>
      <w:r>
        <w:t xml:space="preserve">, областью значений которого является скаляр. D(x) представляет собой вероятность того, что x принадлежит реальным данным, а не порожденными генератором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p</m:t>
            </m:r>
          </m:e>
          <m:sub>
            <m:r>
              <w:rPr>
                <w:rFonts w:ascii="Cambria Math" w:hAnsi="Cambria Math" w:cs="Cambria Math"/>
              </w:rPr>
              <m:t>G</m:t>
            </m:r>
          </m:sub>
        </m:sSub>
      </m:oMath>
      <w:r>
        <w:t>.</w:t>
      </w:r>
      <w:r w:rsidR="00D255AB">
        <w:t xml:space="preserve"> Таким образом, выведем функцию ошибки:</w:t>
      </w:r>
    </w:p>
    <w:p w14:paraId="48AD1A0E" w14:textId="1C88DB92" w:rsidR="00D255AB" w:rsidRPr="00D255AB" w:rsidRDefault="001265A6" w:rsidP="00A563AE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>min</m:t>
              </m:r>
            </m:e>
            <m:sub>
              <m:r>
                <w:rPr>
                  <w:rFonts w:ascii="Cambria Math" w:hAnsi="Cambria Math" w:cs="Cambria Math"/>
                </w:rPr>
                <m:t>G</m:t>
              </m:r>
            </m:sub>
          </m:sSub>
          <m:r>
            <w:rPr>
              <w:rFonts w:ascii="Cambria Math" w:hAnsi="Cambria Math" w:cs="Cambria Math"/>
            </w:rPr>
            <m:t xml:space="preserve"> </m:t>
          </m:r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>max</m:t>
              </m:r>
            </m:e>
            <m:sub>
              <m:r>
                <w:rPr>
                  <w:rFonts w:ascii="Cambria Math" w:hAnsi="Cambria Math" w:cs="Cambria Math"/>
                </w:rPr>
                <m:t>D</m:t>
              </m:r>
            </m:sub>
          </m:sSub>
          <m:r>
            <w:rPr>
              <w:rFonts w:ascii="Cambria Math" w:hAnsi="Cambria Math" w:cs="Cambria Math"/>
            </w:rPr>
            <m:t xml:space="preserve"> V</m:t>
          </m:r>
          <m:d>
            <m:dPr>
              <m:ctrlPr>
                <w:rPr>
                  <w:rFonts w:ascii="Cambria Math" w:hAnsi="Cambria Math" w:cs="Cambria Math"/>
                  <w:i/>
                </w:rPr>
              </m:ctrlPr>
            </m:dPr>
            <m:e>
              <m:r>
                <w:rPr>
                  <w:rFonts w:ascii="Cambria Math" w:hAnsi="Cambria Math" w:cs="Cambria Math"/>
                </w:rPr>
                <m:t>D,G</m:t>
              </m:r>
            </m:e>
          </m:d>
          <m:r>
            <w:rPr>
              <w:rFonts w:ascii="Cambria Math" w:hAnsi="Cambria Math" w:cs="Cambria Math"/>
            </w:rPr>
            <m:t>=E[</m:t>
          </m:r>
          <m:func>
            <m:funcPr>
              <m:ctrlPr>
                <w:rPr>
                  <w:rFonts w:ascii="Cambria Math" w:hAnsi="Cambria Math" w:cs="Cambria Math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Cambria Math"/>
                  <w:lang w:val="en-US"/>
                </w:rPr>
                <m:t>log</m:t>
              </m:r>
              <m:ctrlPr>
                <w:rPr>
                  <w:rFonts w:ascii="Cambria Math" w:hAnsi="Cambria Math" w:cs="Cambria Math"/>
                  <w:i/>
                </w:rPr>
              </m:ctrlPr>
            </m:fName>
            <m:e>
              <m:r>
                <w:rPr>
                  <w:rFonts w:ascii="Cambria Math" w:hAnsi="Cambria Math" w:cs="Cambria Math"/>
                  <w:lang w:val="en-US"/>
                </w:rPr>
                <m:t>D</m:t>
              </m:r>
              <m:d>
                <m:dPr>
                  <m:ctrlPr>
                    <w:rPr>
                      <w:rFonts w:ascii="Cambria Math" w:hAnsi="Cambria Math" w:cs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Cambria Math"/>
                      <w:lang w:val="en-US"/>
                    </w:rPr>
                    <m:t>x</m:t>
                  </m:r>
                </m:e>
              </m:d>
            </m:e>
          </m:func>
          <m:r>
            <w:rPr>
              <w:rFonts w:ascii="Cambria Math" w:hAnsi="Cambria Math" w:cs="Cambria Math"/>
            </w:rPr>
            <m:t>]+</m:t>
          </m:r>
          <w:bookmarkStart w:id="19" w:name="_Hlk103997706"/>
          <m:r>
            <w:rPr>
              <w:rFonts w:ascii="Cambria Math" w:hAnsi="Cambria Math" w:cs="Cambria Math"/>
            </w:rPr>
            <m:t>E[</m:t>
          </m:r>
          <m:func>
            <m:funcPr>
              <m:ctrlPr>
                <w:rPr>
                  <w:rFonts w:ascii="Cambria Math" w:hAnsi="Cambria Math" w:cs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Cambria Math"/>
                </w:rPr>
                <m:t>log</m:t>
              </m:r>
            </m:fName>
            <m:e>
              <m:r>
                <w:rPr>
                  <w:rFonts w:ascii="Cambria Math" w:hAnsi="Cambria Math" w:cs="Cambria Math"/>
                </w:rPr>
                <m:t>(1-D(G</m:t>
              </m:r>
              <m:d>
                <m:dPr>
                  <m:ctrlPr>
                    <w:rPr>
                      <w:rFonts w:ascii="Cambria Math" w:hAnsi="Cambria Math" w:cs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 w:cs="Cambria Math"/>
                    </w:rPr>
                    <m:t>z</m:t>
                  </m:r>
                </m:e>
              </m:d>
              <m:r>
                <w:rPr>
                  <w:rFonts w:ascii="Cambria Math" w:hAnsi="Cambria Math" w:cs="Cambria Math"/>
                </w:rPr>
                <m:t>))</m:t>
              </m:r>
            </m:e>
          </m:func>
          <m:r>
            <w:rPr>
              <w:rFonts w:ascii="Cambria Math" w:hAnsi="Cambria Math" w:cs="Cambria Math"/>
            </w:rPr>
            <m:t>]</m:t>
          </m:r>
          <w:bookmarkEnd w:id="19"/>
          <m:r>
            <w:rPr>
              <w:rFonts w:ascii="Cambria Math" w:hAnsi="Cambria Math" w:cs="Cambria Math"/>
            </w:rPr>
            <m:t xml:space="preserve"> </m:t>
          </m:r>
        </m:oMath>
      </m:oMathPara>
    </w:p>
    <w:p w14:paraId="134C4EF1" w14:textId="31AFD7B9" w:rsidR="00D0572E" w:rsidRDefault="00D255AB" w:rsidP="00CC62E2">
      <w:pPr>
        <w:jc w:val="both"/>
      </w:pPr>
      <w:r>
        <w:t xml:space="preserve">Где </w:t>
      </w:r>
      <m:oMath>
        <m:r>
          <w:rPr>
            <w:rFonts w:ascii="Cambria Math" w:hAnsi="Cambria Math" w:cs="Cambria Math"/>
          </w:rPr>
          <m:t>E[</m:t>
        </m:r>
        <m:func>
          <m:funcPr>
            <m:ctrlPr>
              <w:rPr>
                <w:rFonts w:ascii="Cambria Math" w:hAnsi="Cambria Math" w:cs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Cambria Math"/>
                <w:lang w:val="en-US"/>
              </w:rPr>
              <m:t>log</m:t>
            </m:r>
            <m:ctrlPr>
              <w:rPr>
                <w:rFonts w:ascii="Cambria Math" w:hAnsi="Cambria Math" w:cs="Cambria Math"/>
                <w:i/>
              </w:rPr>
            </m:ctrlPr>
          </m:fName>
          <m:e>
            <m:r>
              <w:rPr>
                <w:rFonts w:ascii="Cambria Math" w:hAnsi="Cambria Math" w:cs="Cambria Math"/>
                <w:lang w:val="en-US"/>
              </w:rPr>
              <m:t>D</m:t>
            </m:r>
            <m:d>
              <m:dPr>
                <m:ctrlPr>
                  <w:rPr>
                    <w:rFonts w:ascii="Cambria Math" w:hAnsi="Cambria Math" w:cs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 w:cs="Cambria Math"/>
                    <w:lang w:val="en-US"/>
                  </w:rPr>
                  <m:t>x</m:t>
                </m:r>
              </m:e>
            </m:d>
          </m:e>
        </m:func>
        <m:r>
          <w:rPr>
            <w:rFonts w:ascii="Cambria Math" w:hAnsi="Cambria Math" w:cs="Cambria Math"/>
          </w:rPr>
          <m:t>]</m:t>
        </m:r>
      </m:oMath>
      <w:r w:rsidR="005100B2" w:rsidRPr="005100B2">
        <w:rPr>
          <w:rFonts w:eastAsiaTheme="minorEastAsia"/>
        </w:rPr>
        <w:t xml:space="preserve"> </w:t>
      </w:r>
      <w:r>
        <w:t xml:space="preserve">- кросс-энтропия ответов дискриминатора в случае реальных данных, а </w:t>
      </w:r>
      <m:oMath>
        <m:r>
          <w:rPr>
            <w:rFonts w:ascii="Cambria Math" w:hAnsi="Cambria Math" w:cs="Cambria Math"/>
          </w:rPr>
          <m:t>E[</m:t>
        </m:r>
        <m:func>
          <m:funcPr>
            <m:ctrlPr>
              <w:rPr>
                <w:rFonts w:ascii="Cambria Math" w:hAnsi="Cambria Math" w:cs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Cambria Math"/>
              </w:rPr>
              <m:t>log</m:t>
            </m:r>
          </m:fName>
          <m:e>
            <m:r>
              <w:rPr>
                <w:rFonts w:ascii="Cambria Math" w:hAnsi="Cambria Math" w:cs="Cambria Math"/>
              </w:rPr>
              <m:t>(1-D(G</m:t>
            </m:r>
            <m:d>
              <m:dPr>
                <m:ctrlPr>
                  <w:rPr>
                    <w:rFonts w:ascii="Cambria Math" w:hAnsi="Cambria Math" w:cs="Cambria Math"/>
                    <w:i/>
                  </w:rPr>
                </m:ctrlPr>
              </m:dPr>
              <m:e>
                <m:r>
                  <w:rPr>
                    <w:rFonts w:ascii="Cambria Math" w:hAnsi="Cambria Math" w:cs="Cambria Math"/>
                  </w:rPr>
                  <m:t>z</m:t>
                </m:r>
              </m:e>
            </m:d>
            <m:r>
              <w:rPr>
                <w:rFonts w:ascii="Cambria Math" w:hAnsi="Cambria Math" w:cs="Cambria Math"/>
              </w:rPr>
              <m:t>))</m:t>
            </m:r>
          </m:e>
        </m:func>
        <m:r>
          <w:rPr>
            <w:rFonts w:ascii="Cambria Math" w:hAnsi="Cambria Math" w:cs="Cambria Math"/>
          </w:rPr>
          <m:t xml:space="preserve">] </m:t>
        </m:r>
      </m:oMath>
      <w:r>
        <w:t>- в случае сгенерированных.</w:t>
      </w:r>
    </w:p>
    <w:p w14:paraId="51EB9211" w14:textId="2FB61EF2" w:rsidR="005100B2" w:rsidRPr="00D255AB" w:rsidRDefault="005100B2" w:rsidP="00CC62E2">
      <w:pPr>
        <w:jc w:val="both"/>
        <w:rPr>
          <w:rFonts w:eastAsiaTheme="minorEastAsia"/>
        </w:rPr>
      </w:pPr>
      <w:r>
        <w:t xml:space="preserve">Другими словами, задача дискриминатора – это максимизировать данную функцию ошибки, генератора – минимизировать. Можно заметить, что в случае минимизации выражения по функции генератора, первое слагаемое никак от генератора не зависит; таким образом оно может быть опущено. Однако, как показывает практика, минимизации </w:t>
      </w:r>
      <m:oMath>
        <m:r>
          <w:rPr>
            <w:rFonts w:ascii="Cambria Math" w:hAnsi="Cambria Math" w:cs="Cambria Math"/>
          </w:rPr>
          <m:t>E[</m:t>
        </m:r>
        <m:func>
          <m:funcPr>
            <m:ctrlPr>
              <w:rPr>
                <w:rFonts w:ascii="Cambria Math" w:hAnsi="Cambria Math" w:cs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Cambria Math"/>
              </w:rPr>
              <m:t>log</m:t>
            </m:r>
          </m:fName>
          <m:e>
            <m:r>
              <w:rPr>
                <w:rFonts w:ascii="Cambria Math" w:hAnsi="Cambria Math" w:cs="Cambria Math"/>
              </w:rPr>
              <m:t>(1-D(G</m:t>
            </m:r>
            <m:d>
              <m:dPr>
                <m:ctrlPr>
                  <w:rPr>
                    <w:rFonts w:ascii="Cambria Math" w:hAnsi="Cambria Math" w:cs="Cambria Math"/>
                    <w:i/>
                  </w:rPr>
                </m:ctrlPr>
              </m:dPr>
              <m:e>
                <m:r>
                  <w:rPr>
                    <w:rFonts w:ascii="Cambria Math" w:hAnsi="Cambria Math" w:cs="Cambria Math"/>
                  </w:rPr>
                  <m:t>z</m:t>
                </m:r>
              </m:e>
            </m:d>
            <m:r>
              <w:rPr>
                <w:rFonts w:ascii="Cambria Math" w:hAnsi="Cambria Math" w:cs="Cambria Math"/>
              </w:rPr>
              <m:t>))</m:t>
            </m:r>
          </m:e>
        </m:func>
        <m:r>
          <w:rPr>
            <w:rFonts w:ascii="Cambria Math" w:hAnsi="Cambria Math" w:cs="Cambria Math"/>
          </w:rPr>
          <m:t xml:space="preserve">]  </m:t>
        </m:r>
      </m:oMath>
      <w:r>
        <w:t xml:space="preserve">недостаточно для успешного обучения генератора в виду того, что на ранних этапах обучения, когда дискриминатор с довольно большой уверенностью может отличить изображения от произвольного шума, </w:t>
      </w:r>
      <m:oMath>
        <m:func>
          <m:funcPr>
            <m:ctrlPr>
              <w:rPr>
                <w:rFonts w:ascii="Cambria Math" w:hAnsi="Cambria Math" w:cs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Cambria Math"/>
              </w:rPr>
              <m:t>log</m:t>
            </m:r>
          </m:fName>
          <m:e>
            <m:r>
              <w:rPr>
                <w:rFonts w:ascii="Cambria Math" w:hAnsi="Cambria Math" w:cs="Cambria Math"/>
              </w:rPr>
              <m:t>(1-D(G</m:t>
            </m:r>
            <m:d>
              <m:dPr>
                <m:ctrlPr>
                  <w:rPr>
                    <w:rFonts w:ascii="Cambria Math" w:hAnsi="Cambria Math" w:cs="Cambria Math"/>
                    <w:i/>
                  </w:rPr>
                </m:ctrlPr>
              </m:dPr>
              <m:e>
                <m:r>
                  <w:rPr>
                    <w:rFonts w:ascii="Cambria Math" w:hAnsi="Cambria Math" w:cs="Cambria Math"/>
                  </w:rPr>
                  <m:t>z</m:t>
                </m:r>
              </m:e>
            </m:d>
            <m:r>
              <w:rPr>
                <w:rFonts w:ascii="Cambria Math" w:hAnsi="Cambria Math" w:cs="Cambria Math"/>
              </w:rPr>
              <m:t>))</m:t>
            </m:r>
          </m:e>
        </m:func>
      </m:oMath>
      <w:r>
        <w:t xml:space="preserve"> будет насыщаться. Решением будет обучение генератора путем максимизации </w:t>
      </w:r>
      <m:oMath>
        <m:func>
          <m:funcPr>
            <m:ctrlPr>
              <w:rPr>
                <w:rFonts w:ascii="Cambria Math" w:hAnsi="Cambria Math" w:cs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Cambria Math"/>
              </w:rPr>
              <m:t>log</m:t>
            </m:r>
          </m:fName>
          <m:e>
            <m:r>
              <w:rPr>
                <w:rFonts w:ascii="Cambria Math" w:hAnsi="Cambria Math" w:cs="Cambria Math"/>
              </w:rPr>
              <m:t>(D(G</m:t>
            </m:r>
            <m:d>
              <m:dPr>
                <m:ctrlPr>
                  <w:rPr>
                    <w:rFonts w:ascii="Cambria Math" w:hAnsi="Cambria Math" w:cs="Cambria Math"/>
                    <w:i/>
                  </w:rPr>
                </m:ctrlPr>
              </m:dPr>
              <m:e>
                <m:r>
                  <w:rPr>
                    <w:rFonts w:ascii="Cambria Math" w:hAnsi="Cambria Math" w:cs="Cambria Math"/>
                  </w:rPr>
                  <m:t>z</m:t>
                </m:r>
              </m:e>
            </m:d>
            <m:r>
              <w:rPr>
                <w:rFonts w:ascii="Cambria Math" w:hAnsi="Cambria Math" w:cs="Cambria Math"/>
              </w:rPr>
              <m:t>))</m:t>
            </m:r>
          </m:e>
        </m:func>
      </m:oMath>
      <w:r w:rsidR="00F54F89" w:rsidRPr="00F54F89">
        <w:rPr>
          <w:rFonts w:eastAsiaTheme="minorEastAsia"/>
        </w:rPr>
        <w:t xml:space="preserve"> </w:t>
      </w:r>
      <w:r>
        <w:t xml:space="preserve">вместо минимизации </w:t>
      </w:r>
      <m:oMath>
        <m:func>
          <m:funcPr>
            <m:ctrlPr>
              <w:rPr>
                <w:rFonts w:ascii="Cambria Math" w:hAnsi="Cambria Math" w:cs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Cambria Math"/>
              </w:rPr>
              <m:t>log</m:t>
            </m:r>
          </m:fName>
          <m:e>
            <m:r>
              <w:rPr>
                <w:rFonts w:ascii="Cambria Math" w:hAnsi="Cambria Math" w:cs="Cambria Math"/>
              </w:rPr>
              <m:t>(1-D(G</m:t>
            </m:r>
            <m:d>
              <m:dPr>
                <m:ctrlPr>
                  <w:rPr>
                    <w:rFonts w:ascii="Cambria Math" w:hAnsi="Cambria Math" w:cs="Cambria Math"/>
                    <w:i/>
                  </w:rPr>
                </m:ctrlPr>
              </m:dPr>
              <m:e>
                <m:r>
                  <w:rPr>
                    <w:rFonts w:ascii="Cambria Math" w:hAnsi="Cambria Math" w:cs="Cambria Math"/>
                  </w:rPr>
                  <m:t>z</m:t>
                </m:r>
              </m:e>
            </m:d>
            <m:r>
              <w:rPr>
                <w:rFonts w:ascii="Cambria Math" w:hAnsi="Cambria Math" w:cs="Cambria Math"/>
              </w:rPr>
              <m:t>))</m:t>
            </m:r>
          </m:e>
        </m:func>
      </m:oMath>
      <w:r>
        <w:t>. Данная функция позволяет получить гораздо больший градиент на начальных этапах обучения.</w:t>
      </w:r>
    </w:p>
    <w:p w14:paraId="0F0B8854" w14:textId="65572BB4" w:rsidR="00F26BF4" w:rsidRDefault="00F26BF4" w:rsidP="00CC62E2">
      <w:pPr>
        <w:jc w:val="both"/>
      </w:pPr>
      <w:r>
        <w:t>Суммируя все вышесказанное, итоговый</w:t>
      </w:r>
      <w:r w:rsidR="0009436C">
        <w:t xml:space="preserve"> итеративный</w:t>
      </w:r>
      <w:r>
        <w:t xml:space="preserve"> алгоритм обучения </w:t>
      </w:r>
      <w:proofErr w:type="spellStart"/>
      <w:r>
        <w:t>генеративно</w:t>
      </w:r>
      <w:proofErr w:type="spellEnd"/>
      <w:r>
        <w:t xml:space="preserve">-состязательной сети </w:t>
      </w:r>
      <w:r w:rsidR="0009436C">
        <w:t>по небольшим наборам (</w:t>
      </w:r>
      <w:proofErr w:type="spellStart"/>
      <w:r w:rsidR="0009436C">
        <w:t>батчам</w:t>
      </w:r>
      <w:proofErr w:type="spellEnd"/>
      <w:r w:rsidR="0009436C">
        <w:t>)</w:t>
      </w:r>
      <w:r>
        <w:t xml:space="preserve"> буде</w:t>
      </w:r>
      <w:r w:rsidR="0009436C">
        <w:t>т</w:t>
      </w:r>
      <w:r>
        <w:t xml:space="preserve"> иметь следующий вид: </w:t>
      </w:r>
    </w:p>
    <w:p w14:paraId="6BFA002E" w14:textId="2CB390CB" w:rsidR="00F26BF4" w:rsidRDefault="00F26BF4" w:rsidP="00CC62E2">
      <w:pPr>
        <w:pStyle w:val="a3"/>
        <w:numPr>
          <w:ilvl w:val="0"/>
          <w:numId w:val="4"/>
        </w:numPr>
        <w:ind w:left="426"/>
        <w:jc w:val="both"/>
      </w:pPr>
      <w:r>
        <w:t>На каждой итерации выбирается k элементов выборки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t>), а также генерируется k произвольных векторов определенной длины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t>),</w:t>
      </w:r>
      <w:r w:rsidR="00C84101" w:rsidRPr="00C84101">
        <w:t xml:space="preserve"> </w:t>
      </w:r>
      <w:r>
        <w:t>которые будут использованы в качестве входных параметр</w:t>
      </w:r>
      <w:r w:rsidR="00C84101">
        <w:t>ов</w:t>
      </w:r>
      <w:r>
        <w:t xml:space="preserve"> сети генератора. </w:t>
      </w:r>
    </w:p>
    <w:p w14:paraId="7E52A2AD" w14:textId="5F2EA100" w:rsidR="00F26BF4" w:rsidRDefault="00F26BF4" w:rsidP="00CC62E2">
      <w:pPr>
        <w:pStyle w:val="a3"/>
        <w:numPr>
          <w:ilvl w:val="0"/>
          <w:numId w:val="4"/>
        </w:numPr>
        <w:ind w:left="426"/>
        <w:jc w:val="both"/>
      </w:pPr>
      <w:r>
        <w:lastRenderedPageBreak/>
        <w:t xml:space="preserve">Для всех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, а так же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вычисляются </w:t>
      </w:r>
      <w:proofErr w:type="gramStart"/>
      <w:r w:rsidRPr="00F26BF4">
        <w:rPr>
          <w:rFonts w:ascii="Cambria Math" w:hAnsi="Cambria Math" w:cs="Cambria Math"/>
        </w:rPr>
        <w:t>𝐷</w:t>
      </w:r>
      <w:r>
        <w:t>(</w:t>
      </w:r>
      <w:proofErr w:type="gramEnd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), а так же </w:t>
      </w:r>
      <w:r w:rsidRPr="00F26BF4">
        <w:rPr>
          <w:rFonts w:ascii="Cambria Math" w:hAnsi="Cambria Math" w:cs="Cambria Math"/>
        </w:rPr>
        <w:t>𝐷</w:t>
      </w:r>
      <w:r>
        <w:t>(</w:t>
      </w:r>
      <w:r w:rsidRPr="00F26BF4">
        <w:rPr>
          <w:rFonts w:ascii="Cambria Math" w:hAnsi="Cambria Math" w:cs="Cambria Math"/>
        </w:rPr>
        <w:t>𝐺</w:t>
      </w:r>
      <w:r>
        <w:t>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)) </w:t>
      </w:r>
    </w:p>
    <w:p w14:paraId="708C92E9" w14:textId="77777777" w:rsidR="00966F47" w:rsidRDefault="00F26BF4" w:rsidP="00966F47">
      <w:pPr>
        <w:pStyle w:val="a3"/>
        <w:numPr>
          <w:ilvl w:val="0"/>
          <w:numId w:val="4"/>
        </w:numPr>
        <w:spacing w:before="120"/>
        <w:ind w:left="425" w:hanging="357"/>
        <w:jc w:val="both"/>
      </w:pPr>
      <w:r>
        <w:t>Обновля</w:t>
      </w:r>
      <w:r w:rsidR="00C84101">
        <w:t>ется</w:t>
      </w:r>
      <w:r>
        <w:t xml:space="preserve"> D, учитывая полученное значение градиента:</w:t>
      </w:r>
    </w:p>
    <w:p w14:paraId="19BF2ABD" w14:textId="3BF98271" w:rsidR="00F26BF4" w:rsidRPr="00C84101" w:rsidRDefault="00C84101" w:rsidP="00CC62E2">
      <w:pPr>
        <w:pStyle w:val="a3"/>
        <w:numPr>
          <w:ilvl w:val="0"/>
          <w:numId w:val="4"/>
        </w:numPr>
        <w:spacing w:before="120"/>
        <w:ind w:left="425" w:hanging="357"/>
        <w:jc w:val="both"/>
      </w:pPr>
      <m:oMath>
        <m:r>
          <m:rPr>
            <m:sty m:val="p"/>
          </m:rPr>
          <w:rPr>
            <w:rFonts w:ascii="Cambria Math" w:hAnsi="Cambria Math"/>
          </w:rPr>
          <m:t>∇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k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func>
              <m:funcPr>
                <m:ctrlPr>
                  <w:rPr>
                    <w:rFonts w:ascii="Cambria Math" w:hAnsi="Cambria Math" w:cs="Cambria Math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(</m:t>
                </m:r>
                <m:r>
                  <m:rPr>
                    <m:sty m:val="p"/>
                  </m:rPr>
                  <w:rPr>
                    <w:rFonts w:ascii="Cambria Math" w:hAnsi="Cambria Math" w:cs="Cambria Math"/>
                    <w:lang w:val="en-US"/>
                  </w:rPr>
                  <m:t>log</m:t>
                </m:r>
                <m:ctrlPr>
                  <w:rPr>
                    <w:rFonts w:ascii="Cambria Math" w:hAnsi="Cambria Math" w:cs="Cambria Math"/>
                    <w:i/>
                  </w:rPr>
                </m:ctrlPr>
              </m:fName>
              <m:e>
                <m:r>
                  <w:rPr>
                    <w:rFonts w:ascii="Cambria Math" w:hAnsi="Cambria Math" w:cs="Cambria Math"/>
                    <w:lang w:val="en-US"/>
                  </w:rPr>
                  <m:t>D</m:t>
                </m:r>
                <m:d>
                  <m:dPr>
                    <m:ctrlPr>
                      <w:rPr>
                        <w:rFonts w:ascii="Cambria Math" w:hAnsi="Cambria Math" w:cs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d>
              </m:e>
            </m:func>
            <m:r>
              <w:rPr>
                <w:rFonts w:ascii="Cambria Math" w:hAnsi="Cambria Math" w:cs="Cambria Math"/>
              </w:rPr>
              <m:t>+</m:t>
            </m:r>
            <m:func>
              <m:funcPr>
                <m:ctrlPr>
                  <w:rPr>
                    <w:rFonts w:ascii="Cambria Math" w:hAnsi="Cambria Math" w:cs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log</m:t>
                </m:r>
              </m:fName>
              <m:e>
                <m:r>
                  <w:rPr>
                    <w:rFonts w:ascii="Cambria Math" w:hAnsi="Cambria Math" w:cs="Cambria Math"/>
                  </w:rPr>
                  <m:t>(1-D(G</m:t>
                </m:r>
                <m:d>
                  <m:dPr>
                    <m:ctrlPr>
                      <w:rPr>
                        <w:rFonts w:ascii="Cambria Math" w:hAnsi="Cambria Math" w:cs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d>
                <m:r>
                  <w:rPr>
                    <w:rFonts w:ascii="Cambria Math" w:hAnsi="Cambria Math" w:cs="Cambria Math"/>
                  </w:rPr>
                  <m:t>))</m:t>
                </m:r>
              </m:e>
            </m:func>
            <m:r>
              <w:rPr>
                <w:rFonts w:ascii="Cambria Math" w:hAnsi="Cambria Math" w:cs="Cambria Math"/>
              </w:rPr>
              <m:t xml:space="preserve">) </m:t>
            </m:r>
          </m:e>
        </m:nary>
      </m:oMath>
    </w:p>
    <w:p w14:paraId="62D963E4" w14:textId="77777777" w:rsidR="00C84101" w:rsidRDefault="00C84101" w:rsidP="00CC62E2">
      <w:pPr>
        <w:pStyle w:val="a3"/>
        <w:numPr>
          <w:ilvl w:val="0"/>
          <w:numId w:val="4"/>
        </w:numPr>
        <w:ind w:left="426"/>
        <w:jc w:val="both"/>
      </w:pPr>
      <w:r>
        <w:t xml:space="preserve">Данные операции, обновляющие дискриминатор, в большинстве случаев производятся несколько раз, прежде чем обновить генератор. </w:t>
      </w:r>
    </w:p>
    <w:p w14:paraId="20369E1A" w14:textId="488A2777" w:rsidR="00C84101" w:rsidRDefault="00C84101" w:rsidP="00CC62E2">
      <w:pPr>
        <w:pStyle w:val="a3"/>
        <w:numPr>
          <w:ilvl w:val="0"/>
          <w:numId w:val="4"/>
        </w:numPr>
        <w:spacing w:before="120"/>
        <w:ind w:left="425" w:hanging="357"/>
        <w:jc w:val="both"/>
      </w:pPr>
      <w:r>
        <w:t>Обновляем генератор по вновь сгенерированным k векторам шумов</w:t>
      </w:r>
      <w:r w:rsidRPr="00C84101">
        <w:t>:</w:t>
      </w:r>
    </w:p>
    <w:p w14:paraId="7718CD7A" w14:textId="36FDC5F1" w:rsidR="00C84101" w:rsidRPr="00B51261" w:rsidRDefault="00C84101" w:rsidP="00C84101">
      <w:pPr>
        <w:pStyle w:val="a3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∇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k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k</m:t>
              </m:r>
            </m:sup>
            <m:e>
              <m:func>
                <m:funcPr>
                  <m:ctrlPr>
                    <w:rPr>
                      <w:rFonts w:ascii="Cambria Math" w:hAnsi="Cambria Math" w:cs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Cambria Math"/>
                    </w:rPr>
                    <m:t>log</m:t>
                  </m:r>
                </m:fName>
                <m:e>
                  <m:r>
                    <w:rPr>
                      <w:rFonts w:ascii="Cambria Math" w:hAnsi="Cambria Math" w:cs="Cambria Math"/>
                    </w:rPr>
                    <m:t>(1-D(G</m:t>
                  </m:r>
                  <m:d>
                    <m:dPr>
                      <m:ctrlPr>
                        <w:rPr>
                          <w:rFonts w:ascii="Cambria Math" w:hAnsi="Cambria Math" w:cs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 w:cs="Cambria Math"/>
                    </w:rPr>
                    <m:t>))</m:t>
                  </m:r>
                </m:e>
              </m:func>
              <m:r>
                <w:rPr>
                  <w:rFonts w:ascii="Cambria Math" w:hAnsi="Cambria Math" w:cs="Cambria Math"/>
                </w:rPr>
                <m:t xml:space="preserve"> </m:t>
              </m:r>
            </m:e>
          </m:nary>
        </m:oMath>
      </m:oMathPara>
    </w:p>
    <w:p w14:paraId="520121FD" w14:textId="34B666DA" w:rsidR="00B245BF" w:rsidRDefault="00B51261" w:rsidP="00206461">
      <w:pPr>
        <w:jc w:val="both"/>
      </w:pPr>
      <w:r>
        <w:t xml:space="preserve">Несмотря на относительную простоту алгоритма, обучение генеративных сетей – крайне сложный и нестабильный процесс. Задача нахождения точки равновесия в данной минимакс игре </w:t>
      </w:r>
      <w:r w:rsidR="000F1DE9">
        <w:t xml:space="preserve">во многом </w:t>
      </w:r>
      <w:r w:rsidR="00122788">
        <w:t>зависит</w:t>
      </w:r>
      <w:r w:rsidR="004D5E8C" w:rsidRPr="00CC62E2">
        <w:t xml:space="preserve"> </w:t>
      </w:r>
      <w:r w:rsidR="004D5E8C">
        <w:t>от</w:t>
      </w:r>
      <w:r w:rsidR="00122788">
        <w:t xml:space="preserve"> </w:t>
      </w:r>
      <w:commentRangeStart w:id="20"/>
      <w:commentRangeStart w:id="21"/>
      <w:r w:rsidR="000F1DE9">
        <w:t>того</w:t>
      </w:r>
      <w:commentRangeEnd w:id="20"/>
      <w:r w:rsidR="00B245BF">
        <w:rPr>
          <w:rStyle w:val="a4"/>
        </w:rPr>
        <w:commentReference w:id="20"/>
      </w:r>
      <w:commentRangeEnd w:id="21"/>
      <w:r w:rsidR="005A1063">
        <w:rPr>
          <w:rStyle w:val="a4"/>
        </w:rPr>
        <w:commentReference w:id="21"/>
      </w:r>
      <w:r w:rsidR="000F1DE9">
        <w:t>, чему необходимо научить</w:t>
      </w:r>
      <w:r w:rsidR="00122788">
        <w:t xml:space="preserve"> </w:t>
      </w:r>
      <w:r w:rsidR="00122788">
        <w:rPr>
          <w:lang w:val="en-US"/>
        </w:rPr>
        <w:t>GAN</w:t>
      </w:r>
      <w:r w:rsidR="00122788" w:rsidRPr="00122788">
        <w:t xml:space="preserve">. </w:t>
      </w:r>
    </w:p>
    <w:p w14:paraId="409F7CA0" w14:textId="4AA0854C" w:rsidR="00B51261" w:rsidRDefault="00B51261" w:rsidP="00CC62E2">
      <w:pPr>
        <w:jc w:val="both"/>
      </w:pPr>
      <w:r>
        <w:t xml:space="preserve">В рамках данной работы была поставлена задача реализации </w:t>
      </w:r>
      <w:proofErr w:type="spellStart"/>
      <w:r>
        <w:t>генеративно</w:t>
      </w:r>
      <w:proofErr w:type="spellEnd"/>
      <w:r>
        <w:t xml:space="preserve">-состязательных сетей, позволяющих синтезировать достоверные изображения в разрешениях </w:t>
      </w:r>
      <w:commentRangeStart w:id="22"/>
      <w:commentRangeStart w:id="23"/>
      <w:r>
        <w:t>64x64</w:t>
      </w:r>
      <w:commentRangeEnd w:id="22"/>
      <w:r w:rsidR="005D23B3">
        <w:rPr>
          <w:rStyle w:val="a4"/>
        </w:rPr>
        <w:commentReference w:id="22"/>
      </w:r>
      <w:commentRangeEnd w:id="23"/>
      <w:r w:rsidR="005A1063">
        <w:rPr>
          <w:rStyle w:val="a4"/>
        </w:rPr>
        <w:commentReference w:id="23"/>
      </w:r>
      <w:r w:rsidR="005A1063">
        <w:t xml:space="preserve">, </w:t>
      </w:r>
      <w:r>
        <w:t>128x128</w:t>
      </w:r>
      <w:r w:rsidR="005A1063">
        <w:t xml:space="preserve"> и 256х256</w:t>
      </w:r>
      <w:r>
        <w:t xml:space="preserve"> пикселей. Будет проведен анализ ряда существующих успешных подходов и рекомендаций, на основе всего этого будет построен агрегированный алгоритм и проанализированы полученные результаты. Решение должно представлять собой разумный компромисс между качеством полученных изображений и скоростью обучения, однако первостепенной целью оптимизации будет являться качество изображений, получаемых на выходе работы сети.</w:t>
      </w:r>
    </w:p>
    <w:p w14:paraId="25C7C517" w14:textId="0B269293" w:rsidR="00866238" w:rsidRPr="00CC62E2" w:rsidRDefault="00E632CC" w:rsidP="00CC62E2">
      <w:pPr>
        <w:pStyle w:val="30"/>
        <w:ind w:firstLine="0"/>
        <w:rPr>
          <w:sz w:val="24"/>
          <w:szCs w:val="21"/>
        </w:rPr>
      </w:pPr>
      <w:bookmarkStart w:id="24" w:name="_Toc105536812"/>
      <w:r w:rsidRPr="00CC62E2">
        <w:rPr>
          <w:sz w:val="24"/>
          <w:szCs w:val="21"/>
        </w:rPr>
        <w:t>3</w:t>
      </w:r>
      <w:r w:rsidR="00866238" w:rsidRPr="00CC62E2">
        <w:rPr>
          <w:sz w:val="24"/>
          <w:szCs w:val="21"/>
        </w:rPr>
        <w:t>.1.</w:t>
      </w:r>
      <w:r w:rsidR="005A1063">
        <w:rPr>
          <w:sz w:val="24"/>
          <w:szCs w:val="21"/>
        </w:rPr>
        <w:t>5</w:t>
      </w:r>
      <w:r w:rsidR="00866238" w:rsidRPr="00CC62E2">
        <w:rPr>
          <w:sz w:val="24"/>
          <w:szCs w:val="21"/>
        </w:rPr>
        <w:t xml:space="preserve"> </w:t>
      </w:r>
      <w:proofErr w:type="spellStart"/>
      <w:r w:rsidR="00F9348B" w:rsidRPr="00CC62E2">
        <w:rPr>
          <w:sz w:val="24"/>
          <w:szCs w:val="21"/>
        </w:rPr>
        <w:t>Сверточные</w:t>
      </w:r>
      <w:proofErr w:type="spellEnd"/>
      <w:r w:rsidR="00F9348B" w:rsidRPr="00CC62E2">
        <w:rPr>
          <w:sz w:val="24"/>
          <w:szCs w:val="21"/>
        </w:rPr>
        <w:t xml:space="preserve"> нейронные сети</w:t>
      </w:r>
      <w:bookmarkEnd w:id="24"/>
    </w:p>
    <w:p w14:paraId="1970E3A2" w14:textId="7ED4B763" w:rsidR="00F9348B" w:rsidRPr="00B3148E" w:rsidRDefault="00F9348B" w:rsidP="00CC62E2">
      <w:pPr>
        <w:pStyle w:val="af3"/>
        <w:jc w:val="both"/>
        <w:rPr>
          <w:color w:val="000000"/>
        </w:rPr>
      </w:pPr>
      <w:proofErr w:type="spellStart"/>
      <w:r w:rsidRPr="00B3148E">
        <w:rPr>
          <w:color w:val="000000"/>
        </w:rPr>
        <w:t>Сверточная</w:t>
      </w:r>
      <w:proofErr w:type="spellEnd"/>
      <w:r w:rsidRPr="00B3148E">
        <w:rPr>
          <w:color w:val="000000"/>
        </w:rPr>
        <w:t xml:space="preserve"> нейронная сеть известна уже достаточно давно. Она была спроектирована для задач классификации данных в графическом представлении. </w:t>
      </w:r>
    </w:p>
    <w:p w14:paraId="0748557B" w14:textId="5CFD3D8E" w:rsidR="00EA0CC6" w:rsidRDefault="00F9348B" w:rsidP="00CC62E2">
      <w:pPr>
        <w:jc w:val="both"/>
        <w:rPr>
          <w:rFonts w:cs="Times New Roman"/>
        </w:rPr>
      </w:pPr>
      <w:r w:rsidRPr="00B3148E">
        <w:rPr>
          <w:rFonts w:cs="Times New Roman"/>
          <w:color w:val="111111"/>
          <w:shd w:val="clear" w:color="auto" w:fill="FFFFFF"/>
        </w:rPr>
        <w:t xml:space="preserve">Свое название </w:t>
      </w:r>
      <w:proofErr w:type="spellStart"/>
      <w:r w:rsidRPr="00B3148E">
        <w:rPr>
          <w:rFonts w:cs="Times New Roman"/>
          <w:color w:val="111111"/>
          <w:shd w:val="clear" w:color="auto" w:fill="FFFFFF"/>
        </w:rPr>
        <w:t>сверточная</w:t>
      </w:r>
      <w:proofErr w:type="spellEnd"/>
      <w:r w:rsidRPr="00B3148E">
        <w:rPr>
          <w:rFonts w:cs="Times New Roman"/>
          <w:color w:val="111111"/>
          <w:shd w:val="clear" w:color="auto" w:fill="FFFFFF"/>
        </w:rPr>
        <w:t xml:space="preserve"> нейронная сеть берет из названия операции – свертки.</w:t>
      </w:r>
      <w:r w:rsidR="009B341B" w:rsidRPr="00B3148E">
        <w:rPr>
          <w:rFonts w:cs="Times New Roman"/>
          <w:color w:val="111111"/>
          <w:shd w:val="clear" w:color="auto" w:fill="FFFFFF"/>
        </w:rPr>
        <w:t xml:space="preserve"> Для операции необходим </w:t>
      </w:r>
      <w:proofErr w:type="spellStart"/>
      <w:r w:rsidR="009B341B" w:rsidRPr="00B3148E">
        <w:rPr>
          <w:rFonts w:cs="Times New Roman"/>
          <w:color w:val="111111"/>
          <w:shd w:val="clear" w:color="auto" w:fill="FFFFFF"/>
        </w:rPr>
        <w:t>сверточный</w:t>
      </w:r>
      <w:proofErr w:type="spellEnd"/>
      <w:r w:rsidR="009B341B" w:rsidRPr="00B3148E">
        <w:rPr>
          <w:rFonts w:cs="Times New Roman"/>
          <w:color w:val="111111"/>
          <w:shd w:val="clear" w:color="auto" w:fill="FFFFFF"/>
        </w:rPr>
        <w:t xml:space="preserve"> фильтр</w:t>
      </w:r>
      <w:r w:rsidR="00EA0CC6">
        <w:rPr>
          <w:rFonts w:cs="Times New Roman"/>
          <w:color w:val="111111"/>
          <w:shd w:val="clear" w:color="auto" w:fill="FFFFFF"/>
        </w:rPr>
        <w:t xml:space="preserve"> (ядро свертки)</w:t>
      </w:r>
      <w:r w:rsidR="009B341B" w:rsidRPr="00B3148E">
        <w:rPr>
          <w:rFonts w:cs="Times New Roman"/>
          <w:color w:val="111111"/>
          <w:shd w:val="clear" w:color="auto" w:fill="FFFFFF"/>
        </w:rPr>
        <w:t xml:space="preserve">, </w:t>
      </w:r>
      <w:r w:rsidR="009B341B" w:rsidRPr="00B3148E">
        <w:rPr>
          <w:rFonts w:cs="Times New Roman"/>
        </w:rPr>
        <w:t xml:space="preserve">который является матрицей небольшого размера с некоторыми весами. Он с некоторым шагом движется по двумерной матрице входных данных, совершая поэлементное умножение. Результатом операции является число, равное сумме полученных элементов. После чего </w:t>
      </w:r>
      <w:r w:rsidR="00B3148E" w:rsidRPr="00B3148E">
        <w:rPr>
          <w:rFonts w:cs="Times New Roman"/>
        </w:rPr>
        <w:t>пиксель, к которому была применена свертка, принимает полученное значение.</w:t>
      </w:r>
      <w:r w:rsidR="005A1063">
        <w:rPr>
          <w:rFonts w:cs="Times New Roman"/>
        </w:rPr>
        <w:t xml:space="preserve"> Пример операции свертки представлен на рисунке </w:t>
      </w:r>
      <w:r w:rsidR="00F23BB2">
        <w:t>№</w:t>
      </w:r>
      <w:r w:rsidR="005A1063">
        <w:rPr>
          <w:rFonts w:cs="Times New Roman"/>
        </w:rPr>
        <w:t>.</w:t>
      </w:r>
    </w:p>
    <w:p w14:paraId="77F0B3A8" w14:textId="38E6A71F" w:rsidR="00B3148E" w:rsidRDefault="00E91800" w:rsidP="00CC62E2">
      <w:pPr>
        <w:ind w:firstLine="360"/>
        <w:jc w:val="center"/>
        <w:rPr>
          <w:rFonts w:cs="Times New Roman"/>
        </w:rPr>
      </w:pPr>
      <w:r w:rsidRPr="00E91800">
        <w:rPr>
          <w:noProof/>
        </w:rPr>
        <w:lastRenderedPageBreak/>
        <w:drawing>
          <wp:inline distT="0" distB="0" distL="0" distR="0" wp14:anchorId="5BEBBAC3" wp14:editId="0C332C07">
            <wp:extent cx="5940425" cy="3082925"/>
            <wp:effectExtent l="0" t="0" r="3175" b="3175"/>
            <wp:docPr id="8196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0D026058-0386-447F-97A3-E71FEB5056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6" name="Picture 4">
                      <a:extLst>
                        <a:ext uri="{FF2B5EF4-FFF2-40B4-BE49-F238E27FC236}">
                          <a16:creationId xmlns:a16="http://schemas.microsoft.com/office/drawing/2014/main" id="{0D026058-0386-447F-97A3-E71FEB505608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82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707BB5" w14:textId="63B998AF" w:rsidR="00B678E6" w:rsidRPr="00B678E6" w:rsidRDefault="00B678E6" w:rsidP="00B678E6">
      <w:pPr>
        <w:jc w:val="center"/>
        <w:rPr>
          <w:i/>
          <w:iCs/>
        </w:rPr>
      </w:pPr>
      <w:commentRangeStart w:id="25"/>
      <w:r w:rsidRPr="0071329D">
        <w:rPr>
          <w:i/>
          <w:iCs/>
        </w:rPr>
        <w:t xml:space="preserve">Рис. </w:t>
      </w:r>
      <w:r w:rsidR="007B347C">
        <w:rPr>
          <w:i/>
          <w:iCs/>
        </w:rPr>
        <w:t>4</w:t>
      </w:r>
      <w:r w:rsidRPr="0071329D">
        <w:rPr>
          <w:i/>
          <w:iCs/>
        </w:rPr>
        <w:t xml:space="preserve"> </w:t>
      </w:r>
      <w:r>
        <w:rPr>
          <w:i/>
          <w:iCs/>
        </w:rPr>
        <w:t>Пример операции свертки</w:t>
      </w:r>
      <w:commentRangeEnd w:id="25"/>
      <w:r w:rsidR="002E19D9">
        <w:rPr>
          <w:rStyle w:val="a4"/>
        </w:rPr>
        <w:commentReference w:id="25"/>
      </w:r>
    </w:p>
    <w:p w14:paraId="39D6A084" w14:textId="394D20B0" w:rsidR="00B3148E" w:rsidRDefault="007D2CA9" w:rsidP="00CC62E2">
      <w:pPr>
        <w:jc w:val="both"/>
        <w:rPr>
          <w:rFonts w:cs="Times New Roman"/>
          <w:color w:val="202122"/>
          <w:szCs w:val="24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D1660A2" wp14:editId="09F388B6">
            <wp:simplePos x="0" y="0"/>
            <wp:positionH relativeFrom="column">
              <wp:posOffset>-13335</wp:posOffset>
            </wp:positionH>
            <wp:positionV relativeFrom="paragraph">
              <wp:posOffset>2278207</wp:posOffset>
            </wp:positionV>
            <wp:extent cx="5940425" cy="1866900"/>
            <wp:effectExtent l="0" t="0" r="3175" b="0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0CC6" w:rsidRPr="00724233">
        <w:rPr>
          <w:rFonts w:cs="Times New Roman"/>
          <w:color w:val="202122"/>
          <w:szCs w:val="24"/>
          <w:shd w:val="clear" w:color="auto" w:fill="FFFFFF"/>
        </w:rPr>
        <w:t xml:space="preserve">После слоя свертки должен идти слой </w:t>
      </w:r>
      <w:proofErr w:type="spellStart"/>
      <w:r w:rsidR="00EA0CC6" w:rsidRPr="00724233">
        <w:rPr>
          <w:rFonts w:cs="Times New Roman"/>
          <w:color w:val="202122"/>
          <w:szCs w:val="24"/>
          <w:shd w:val="clear" w:color="auto" w:fill="FFFFFF"/>
        </w:rPr>
        <w:t>подвыборки</w:t>
      </w:r>
      <w:proofErr w:type="spellEnd"/>
      <w:r w:rsidR="00EA0CC6" w:rsidRPr="00724233">
        <w:rPr>
          <w:rFonts w:cs="Times New Roman"/>
          <w:color w:val="202122"/>
          <w:szCs w:val="24"/>
          <w:shd w:val="clear" w:color="auto" w:fill="FFFFFF"/>
        </w:rPr>
        <w:t xml:space="preserve">, так же известной как </w:t>
      </w:r>
      <w:proofErr w:type="spellStart"/>
      <w:r w:rsidR="00EA0CC6" w:rsidRPr="00724233">
        <w:rPr>
          <w:rFonts w:cs="Times New Roman"/>
          <w:color w:val="202122"/>
          <w:szCs w:val="24"/>
          <w:shd w:val="clear" w:color="auto" w:fill="FFFFFF"/>
        </w:rPr>
        <w:t>пулинг</w:t>
      </w:r>
      <w:proofErr w:type="spellEnd"/>
      <w:r w:rsidR="00EA0CC6" w:rsidRPr="00724233">
        <w:rPr>
          <w:rFonts w:cs="Times New Roman"/>
          <w:color w:val="202122"/>
          <w:szCs w:val="24"/>
          <w:shd w:val="clear" w:color="auto" w:fill="FFFFFF"/>
        </w:rPr>
        <w:t xml:space="preserve"> и </w:t>
      </w:r>
      <w:proofErr w:type="spellStart"/>
      <w:r w:rsidR="00EA0CC6" w:rsidRPr="00724233">
        <w:rPr>
          <w:rFonts w:cs="Times New Roman"/>
          <w:color w:val="202122"/>
          <w:szCs w:val="24"/>
          <w:shd w:val="clear" w:color="auto" w:fill="FFFFFF"/>
        </w:rPr>
        <w:t>субдискретизация</w:t>
      </w:r>
      <w:proofErr w:type="spellEnd"/>
      <w:r w:rsidR="00EA0CC6" w:rsidRPr="00724233">
        <w:rPr>
          <w:rFonts w:cs="Times New Roman"/>
          <w:color w:val="202122"/>
          <w:szCs w:val="24"/>
          <w:shd w:val="clear" w:color="auto" w:fill="FFFFFF"/>
        </w:rPr>
        <w:t>. Он представляет собой нелинейное уплотнение карты признаков, при этом группа пикселей (обычно размера 2×2) уплотняется до одного пикселя, проходя нелинейное преобразование. Наиболее употребительна при этом функция максимума</w:t>
      </w:r>
      <w:r w:rsidR="00724233" w:rsidRPr="00724233">
        <w:rPr>
          <w:rFonts w:cs="Times New Roman"/>
          <w:color w:val="202122"/>
          <w:szCs w:val="24"/>
          <w:shd w:val="clear" w:color="auto" w:fill="FFFFFF"/>
        </w:rPr>
        <w:t xml:space="preserve">, однако так же </w:t>
      </w:r>
      <w:r w:rsidR="005A1063">
        <w:rPr>
          <w:rFonts w:cs="Times New Roman"/>
          <w:color w:val="202122"/>
          <w:szCs w:val="24"/>
          <w:shd w:val="clear" w:color="auto" w:fill="FFFFFF"/>
        </w:rPr>
        <w:t xml:space="preserve">используются </w:t>
      </w:r>
      <w:r w:rsidR="00724233" w:rsidRPr="00724233">
        <w:rPr>
          <w:rFonts w:cs="Times New Roman"/>
          <w:color w:val="202122"/>
          <w:szCs w:val="24"/>
          <w:shd w:val="clear" w:color="auto" w:fill="FFFFFF"/>
        </w:rPr>
        <w:t xml:space="preserve">функции минимума и среднего. </w:t>
      </w:r>
      <w:r w:rsidR="00EA0CC6" w:rsidRPr="00724233">
        <w:rPr>
          <w:rFonts w:cs="Times New Roman"/>
          <w:color w:val="202122"/>
          <w:szCs w:val="24"/>
          <w:shd w:val="clear" w:color="auto" w:fill="FFFFFF"/>
        </w:rPr>
        <w:t>Преобразования затрагивают непересекающиеся прямоугольники или квадраты, каждый из которых ужимается в один пиксель</w:t>
      </w:r>
      <w:r w:rsidR="00724233" w:rsidRPr="00724233">
        <w:rPr>
          <w:rFonts w:cs="Times New Roman"/>
          <w:color w:val="202122"/>
          <w:szCs w:val="24"/>
          <w:shd w:val="clear" w:color="auto" w:fill="FFFFFF"/>
        </w:rPr>
        <w:t>.</w:t>
      </w:r>
      <w:r w:rsidR="00CC62E2">
        <w:rPr>
          <w:rFonts w:cs="Times New Roman"/>
          <w:color w:val="202122"/>
          <w:szCs w:val="24"/>
          <w:shd w:val="clear" w:color="auto" w:fill="FFFFFF"/>
        </w:rPr>
        <w:t xml:space="preserve"> Операция </w:t>
      </w:r>
      <w:proofErr w:type="spellStart"/>
      <w:r w:rsidR="00CC62E2">
        <w:rPr>
          <w:rFonts w:cs="Times New Roman"/>
          <w:color w:val="202122"/>
          <w:szCs w:val="24"/>
          <w:shd w:val="clear" w:color="auto" w:fill="FFFFFF"/>
        </w:rPr>
        <w:t>пулинга</w:t>
      </w:r>
      <w:proofErr w:type="spellEnd"/>
      <w:r w:rsidR="00CC62E2">
        <w:rPr>
          <w:rFonts w:cs="Times New Roman"/>
          <w:color w:val="202122"/>
          <w:szCs w:val="24"/>
          <w:shd w:val="clear" w:color="auto" w:fill="FFFFFF"/>
        </w:rPr>
        <w:t xml:space="preserve"> продемонстрирована на рисунке </w:t>
      </w:r>
      <w:r w:rsidR="00F23BB2">
        <w:t>№</w:t>
      </w:r>
      <w:r w:rsidR="00CC62E2">
        <w:rPr>
          <w:rFonts w:cs="Times New Roman"/>
          <w:color w:val="202122"/>
          <w:szCs w:val="24"/>
          <w:shd w:val="clear" w:color="auto" w:fill="FFFFFF"/>
        </w:rPr>
        <w:t>5.</w:t>
      </w:r>
      <w:r w:rsidR="00EA0CC6" w:rsidRPr="00724233">
        <w:rPr>
          <w:rFonts w:cs="Times New Roman"/>
          <w:color w:val="202122"/>
          <w:szCs w:val="24"/>
          <w:shd w:val="clear" w:color="auto" w:fill="FFFFFF"/>
        </w:rPr>
        <w:t xml:space="preserve">  </w:t>
      </w:r>
      <w:r w:rsidR="00CC62E2">
        <w:rPr>
          <w:rFonts w:cs="Times New Roman"/>
          <w:color w:val="202122"/>
          <w:szCs w:val="24"/>
          <w:shd w:val="clear" w:color="auto" w:fill="FFFFFF"/>
        </w:rPr>
        <w:t xml:space="preserve">С её помощью можно </w:t>
      </w:r>
      <w:r w:rsidR="00724233" w:rsidRPr="00724233">
        <w:rPr>
          <w:rFonts w:cs="Times New Roman"/>
          <w:color w:val="202122"/>
          <w:szCs w:val="24"/>
          <w:shd w:val="clear" w:color="auto" w:fill="FFFFFF"/>
        </w:rPr>
        <w:t>не только</w:t>
      </w:r>
      <w:r w:rsidR="00EA0CC6" w:rsidRPr="00724233">
        <w:rPr>
          <w:rFonts w:cs="Times New Roman"/>
          <w:color w:val="202122"/>
          <w:szCs w:val="24"/>
          <w:shd w:val="clear" w:color="auto" w:fill="FFFFFF"/>
        </w:rPr>
        <w:t xml:space="preserve"> </w:t>
      </w:r>
      <w:r w:rsidR="00724233" w:rsidRPr="00724233">
        <w:rPr>
          <w:rFonts w:cs="Times New Roman"/>
          <w:color w:val="202122"/>
          <w:szCs w:val="24"/>
          <w:shd w:val="clear" w:color="auto" w:fill="FFFFFF"/>
        </w:rPr>
        <w:t>в разы</w:t>
      </w:r>
      <w:r w:rsidR="00EA0CC6" w:rsidRPr="00724233">
        <w:rPr>
          <w:rFonts w:cs="Times New Roman"/>
          <w:color w:val="202122"/>
          <w:szCs w:val="24"/>
          <w:shd w:val="clear" w:color="auto" w:fill="FFFFFF"/>
        </w:rPr>
        <w:t xml:space="preserve"> уменьшить объём изображения</w:t>
      </w:r>
      <w:r w:rsidR="00724233" w:rsidRPr="00724233">
        <w:rPr>
          <w:rFonts w:cs="Times New Roman"/>
          <w:color w:val="202122"/>
          <w:szCs w:val="24"/>
          <w:shd w:val="clear" w:color="auto" w:fill="FFFFFF"/>
        </w:rPr>
        <w:t>, но и выявить больше признаков</w:t>
      </w:r>
      <w:r w:rsidR="00EA0CC6" w:rsidRPr="00724233">
        <w:rPr>
          <w:rFonts w:cs="Times New Roman"/>
          <w:color w:val="202122"/>
          <w:szCs w:val="24"/>
          <w:shd w:val="clear" w:color="auto" w:fill="FFFFFF"/>
        </w:rPr>
        <w:t xml:space="preserve">. </w:t>
      </w:r>
      <w:r w:rsidR="00724233" w:rsidRPr="00724233">
        <w:rPr>
          <w:rFonts w:cs="Times New Roman"/>
          <w:color w:val="202122"/>
          <w:szCs w:val="24"/>
          <w:shd w:val="clear" w:color="auto" w:fill="FFFFFF"/>
        </w:rPr>
        <w:t xml:space="preserve">Логику </w:t>
      </w:r>
      <w:proofErr w:type="spellStart"/>
      <w:r w:rsidR="00724233" w:rsidRPr="00724233">
        <w:rPr>
          <w:rFonts w:cs="Times New Roman"/>
          <w:color w:val="202122"/>
          <w:szCs w:val="24"/>
          <w:shd w:val="clear" w:color="auto" w:fill="FFFFFF"/>
        </w:rPr>
        <w:t>пулинга</w:t>
      </w:r>
      <w:proofErr w:type="spellEnd"/>
      <w:r w:rsidR="00724233" w:rsidRPr="00724233">
        <w:rPr>
          <w:rFonts w:cs="Times New Roman"/>
          <w:color w:val="202122"/>
          <w:szCs w:val="24"/>
          <w:shd w:val="clear" w:color="auto" w:fill="FFFFFF"/>
        </w:rPr>
        <w:t xml:space="preserve"> можно описать </w:t>
      </w:r>
      <w:r w:rsidR="00EA0CC6" w:rsidRPr="00724233">
        <w:rPr>
          <w:rFonts w:cs="Times New Roman"/>
          <w:color w:val="202122"/>
          <w:szCs w:val="24"/>
          <w:shd w:val="clear" w:color="auto" w:fill="FFFFFF"/>
        </w:rPr>
        <w:t xml:space="preserve">так: если на предыдущей операции свёртки уже были выявлены некоторые признаки, то для дальнейшей обработки настолько подробное изображение уже не нужно, и оно </w:t>
      </w:r>
      <w:r w:rsidR="00724233" w:rsidRPr="00724233">
        <w:rPr>
          <w:rFonts w:cs="Times New Roman"/>
          <w:color w:val="202122"/>
          <w:szCs w:val="24"/>
          <w:shd w:val="clear" w:color="auto" w:fill="FFFFFF"/>
        </w:rPr>
        <w:t>сжимается</w:t>
      </w:r>
      <w:r w:rsidR="00EA0CC6" w:rsidRPr="00724233">
        <w:rPr>
          <w:rFonts w:cs="Times New Roman"/>
          <w:color w:val="202122"/>
          <w:szCs w:val="24"/>
          <w:shd w:val="clear" w:color="auto" w:fill="FFFFFF"/>
        </w:rPr>
        <w:t xml:space="preserve"> до менее подробного</w:t>
      </w:r>
      <w:r w:rsidR="00724233" w:rsidRPr="00724233">
        <w:rPr>
          <w:rFonts w:cs="Times New Roman"/>
          <w:color w:val="202122"/>
          <w:szCs w:val="24"/>
          <w:shd w:val="clear" w:color="auto" w:fill="FFFFFF"/>
        </w:rPr>
        <w:t>, что позволяет убрать уже найденные признаки и найти новые.</w:t>
      </w:r>
    </w:p>
    <w:p w14:paraId="73E44A85" w14:textId="02B72927" w:rsidR="00B678E6" w:rsidRPr="00B678E6" w:rsidRDefault="00B678E6" w:rsidP="00B678E6">
      <w:pPr>
        <w:jc w:val="center"/>
        <w:rPr>
          <w:i/>
          <w:iCs/>
        </w:rPr>
      </w:pPr>
      <w:r w:rsidRPr="0071329D">
        <w:rPr>
          <w:i/>
          <w:iCs/>
        </w:rPr>
        <w:t xml:space="preserve">Рис. </w:t>
      </w:r>
      <w:r w:rsidR="003574C1">
        <w:rPr>
          <w:i/>
          <w:iCs/>
        </w:rPr>
        <w:t>5</w:t>
      </w:r>
      <w:r w:rsidRPr="0071329D">
        <w:rPr>
          <w:i/>
          <w:iCs/>
        </w:rPr>
        <w:t xml:space="preserve"> </w:t>
      </w:r>
      <w:r>
        <w:rPr>
          <w:i/>
          <w:iCs/>
        </w:rPr>
        <w:t xml:space="preserve">Пример работы </w:t>
      </w:r>
      <w:r>
        <w:rPr>
          <w:i/>
          <w:iCs/>
          <w:lang w:val="en-US"/>
        </w:rPr>
        <w:t>max</w:t>
      </w:r>
      <w:r w:rsidRPr="00B678E6">
        <w:rPr>
          <w:i/>
          <w:iCs/>
        </w:rPr>
        <w:t xml:space="preserve"> </w:t>
      </w:r>
      <w:r>
        <w:rPr>
          <w:i/>
          <w:iCs/>
          <w:lang w:val="en-US"/>
        </w:rPr>
        <w:t>pooling</w:t>
      </w:r>
    </w:p>
    <w:p w14:paraId="2DBCFC64" w14:textId="449EB795" w:rsidR="00EA0CC6" w:rsidRDefault="00EA0CC6" w:rsidP="00CC62E2">
      <w:pPr>
        <w:ind w:firstLine="360"/>
        <w:jc w:val="both"/>
        <w:rPr>
          <w:rFonts w:cs="Times New Roman"/>
          <w:color w:val="111111"/>
          <w:shd w:val="clear" w:color="auto" w:fill="FFFFFF"/>
        </w:rPr>
      </w:pPr>
      <w:proofErr w:type="spellStart"/>
      <w:r w:rsidRPr="00B3148E">
        <w:rPr>
          <w:rFonts w:cs="Times New Roman"/>
          <w:color w:val="111111"/>
          <w:shd w:val="clear" w:color="auto" w:fill="FFFFFF"/>
        </w:rPr>
        <w:t>Сверточные</w:t>
      </w:r>
      <w:proofErr w:type="spellEnd"/>
      <w:r w:rsidRPr="00B3148E">
        <w:rPr>
          <w:rFonts w:cs="Times New Roman"/>
          <w:color w:val="111111"/>
          <w:shd w:val="clear" w:color="auto" w:fill="FFFFFF"/>
        </w:rPr>
        <w:t xml:space="preserve"> сети являются удачным усреднением между биологически правдоподобными сетями и обычными многослойными персептронами, что делает </w:t>
      </w:r>
      <w:r w:rsidR="00E262C0">
        <w:rPr>
          <w:rFonts w:cs="Times New Roman"/>
          <w:color w:val="111111"/>
          <w:shd w:val="clear" w:color="auto" w:fill="FFFFFF"/>
        </w:rPr>
        <w:t>их</w:t>
      </w:r>
      <w:r w:rsidRPr="00B3148E">
        <w:rPr>
          <w:rFonts w:cs="Times New Roman"/>
          <w:color w:val="111111"/>
          <w:shd w:val="clear" w:color="auto" w:fill="FFFFFF"/>
        </w:rPr>
        <w:t xml:space="preserve"> ключевой технологией Deep Learning.</w:t>
      </w:r>
    </w:p>
    <w:p w14:paraId="0CC00CB6" w14:textId="7BA5FC7F" w:rsidR="00B3148E" w:rsidRDefault="00B3148E" w:rsidP="00B3148E">
      <w:pPr>
        <w:ind w:firstLine="360"/>
        <w:rPr>
          <w:rFonts w:cs="Times New Roman"/>
          <w:color w:val="111111"/>
          <w:shd w:val="clear" w:color="auto" w:fill="FFFFFF"/>
        </w:rPr>
      </w:pPr>
    </w:p>
    <w:p w14:paraId="29D47D90" w14:textId="77777777" w:rsidR="00CF7AE5" w:rsidRDefault="00CF7AE5" w:rsidP="00B3148E">
      <w:pPr>
        <w:ind w:firstLine="360"/>
        <w:rPr>
          <w:rFonts w:cs="Times New Roman"/>
          <w:color w:val="111111"/>
          <w:shd w:val="clear" w:color="auto" w:fill="FFFFFF"/>
        </w:rPr>
      </w:pPr>
    </w:p>
    <w:p w14:paraId="682E5C45" w14:textId="17F5A839" w:rsidR="00DE213F" w:rsidRPr="00CC62E2" w:rsidRDefault="00E632CC" w:rsidP="00CC62E2">
      <w:pPr>
        <w:pStyle w:val="30"/>
        <w:ind w:firstLine="0"/>
        <w:rPr>
          <w:sz w:val="24"/>
          <w:szCs w:val="21"/>
        </w:rPr>
      </w:pPr>
      <w:bookmarkStart w:id="26" w:name="_Toc105536813"/>
      <w:r w:rsidRPr="00CC62E2">
        <w:rPr>
          <w:sz w:val="24"/>
          <w:szCs w:val="21"/>
        </w:rPr>
        <w:lastRenderedPageBreak/>
        <w:t>3</w:t>
      </w:r>
      <w:r w:rsidR="00DE213F" w:rsidRPr="00CC62E2">
        <w:rPr>
          <w:sz w:val="24"/>
          <w:szCs w:val="21"/>
        </w:rPr>
        <w:t>.1.</w:t>
      </w:r>
      <w:r w:rsidR="005A1063">
        <w:rPr>
          <w:sz w:val="24"/>
          <w:szCs w:val="21"/>
        </w:rPr>
        <w:t>6</w:t>
      </w:r>
      <w:r w:rsidR="00DE213F" w:rsidRPr="00CC62E2">
        <w:rPr>
          <w:sz w:val="24"/>
          <w:szCs w:val="21"/>
        </w:rPr>
        <w:t xml:space="preserve"> </w:t>
      </w:r>
      <w:r w:rsidR="00665DFA" w:rsidRPr="00CC62E2">
        <w:rPr>
          <w:sz w:val="24"/>
          <w:szCs w:val="21"/>
        </w:rPr>
        <w:t xml:space="preserve">Вариант модификации </w:t>
      </w:r>
      <w:r w:rsidR="00DE213F" w:rsidRPr="00CC62E2">
        <w:rPr>
          <w:sz w:val="24"/>
          <w:szCs w:val="21"/>
          <w:lang w:val="en-GB"/>
        </w:rPr>
        <w:t>Spatial</w:t>
      </w:r>
      <w:r w:rsidR="00DE213F" w:rsidRPr="00CC62E2">
        <w:rPr>
          <w:sz w:val="24"/>
          <w:szCs w:val="21"/>
        </w:rPr>
        <w:t xml:space="preserve"> </w:t>
      </w:r>
      <w:r w:rsidR="00DE213F" w:rsidRPr="00CC62E2">
        <w:rPr>
          <w:sz w:val="24"/>
          <w:szCs w:val="21"/>
          <w:lang w:val="en-GB"/>
        </w:rPr>
        <w:t>GAN</w:t>
      </w:r>
      <w:bookmarkEnd w:id="26"/>
    </w:p>
    <w:p w14:paraId="145E6064" w14:textId="022DA80B" w:rsidR="00866238" w:rsidRPr="004E6804" w:rsidRDefault="00866238" w:rsidP="00CC62E2">
      <w:pPr>
        <w:jc w:val="both"/>
      </w:pPr>
      <w:r>
        <w:rPr>
          <w:lang w:val="en-US"/>
        </w:rPr>
        <w:t>Spatial</w:t>
      </w:r>
      <w:r w:rsidRPr="00866238">
        <w:t xml:space="preserve"> </w:t>
      </w:r>
      <w:r>
        <w:rPr>
          <w:lang w:val="en-US"/>
        </w:rPr>
        <w:t>GAN</w:t>
      </w:r>
      <w:r w:rsidR="004C031A" w:rsidRPr="004C031A">
        <w:t xml:space="preserve"> – </w:t>
      </w:r>
      <w:r w:rsidR="004C031A">
        <w:t xml:space="preserve">это одна из модификаций классической </w:t>
      </w:r>
      <w:r w:rsidR="004C031A">
        <w:rPr>
          <w:lang w:val="en-US"/>
        </w:rPr>
        <w:t>DCGAN</w:t>
      </w:r>
      <w:r w:rsidR="004C031A" w:rsidRPr="004C031A">
        <w:t xml:space="preserve">. </w:t>
      </w:r>
      <w:r w:rsidR="004C031A">
        <w:t xml:space="preserve">Её ключевая особенность заключается в том, что на вход генератору подается тензор </w:t>
      </w:r>
      <w:r w:rsidR="004C031A">
        <w:rPr>
          <w:lang w:val="en-US"/>
        </w:rPr>
        <w:t>Z</w:t>
      </w:r>
      <w:r w:rsidR="004C031A" w:rsidRPr="004C031A">
        <w:t xml:space="preserve">, </w:t>
      </w:r>
      <w:r w:rsidR="004C031A">
        <w:t xml:space="preserve">размера </w:t>
      </w:r>
      <w:proofErr w:type="spellStart"/>
      <w:r w:rsidR="004C031A">
        <w:rPr>
          <w:lang w:val="en-US"/>
        </w:rPr>
        <w:t>LxMxD</w:t>
      </w:r>
      <w:proofErr w:type="spellEnd"/>
      <w:r w:rsidR="004C031A" w:rsidRPr="004C031A">
        <w:t xml:space="preserve">. </w:t>
      </w:r>
      <w:r w:rsidR="004C031A">
        <w:t xml:space="preserve">Далее генератор постепенно приводит его к размеру </w:t>
      </w:r>
      <w:proofErr w:type="spellStart"/>
      <w:r w:rsidR="004C031A">
        <w:rPr>
          <w:lang w:val="en-US"/>
        </w:rPr>
        <w:t>HxWx</w:t>
      </w:r>
      <w:r w:rsidR="00950C9A">
        <w:rPr>
          <w:lang w:val="en-US"/>
        </w:rPr>
        <w:t>C</w:t>
      </w:r>
      <w:proofErr w:type="spellEnd"/>
      <w:r w:rsidR="00950C9A" w:rsidRPr="00950C9A">
        <w:t xml:space="preserve">, </w:t>
      </w:r>
      <w:r w:rsidR="00950C9A">
        <w:t>равному размеру</w:t>
      </w:r>
      <w:r w:rsidR="004C031A">
        <w:t xml:space="preserve"> изображений в </w:t>
      </w:r>
      <w:proofErr w:type="spellStart"/>
      <w:r w:rsidR="004C031A">
        <w:t>датасете</w:t>
      </w:r>
      <w:proofErr w:type="spellEnd"/>
      <w:r w:rsidR="004C031A">
        <w:t xml:space="preserve"> и передает дискриминатору, который производит обратные действия с картинкой, а именно, сворачивает к размеру </w:t>
      </w:r>
      <w:proofErr w:type="spellStart"/>
      <w:r w:rsidR="004E6804">
        <w:rPr>
          <w:lang w:val="en-US"/>
        </w:rPr>
        <w:t>LxMx</w:t>
      </w:r>
      <w:proofErr w:type="spellEnd"/>
      <w:r w:rsidR="004E6804" w:rsidRPr="004E6804">
        <w:t>1.</w:t>
      </w:r>
      <w:r w:rsidR="00CF7AE5">
        <w:t xml:space="preserve"> Графически</w:t>
      </w:r>
      <w:r w:rsidR="00F23BB2">
        <w:t xml:space="preserve"> </w:t>
      </w:r>
      <w:r w:rsidR="00F23BB2">
        <w:t>удобно представить</w:t>
      </w:r>
      <w:r w:rsidR="00CF7AE5">
        <w:t xml:space="preserve"> модель в виде рисунка </w:t>
      </w:r>
      <w:r w:rsidR="00F23BB2">
        <w:t>№</w:t>
      </w:r>
      <w:r w:rsidR="00CF7AE5">
        <w:t>6.</w:t>
      </w:r>
    </w:p>
    <w:p w14:paraId="419D2F28" w14:textId="660AFEF1" w:rsidR="004E6804" w:rsidRDefault="004E6804" w:rsidP="00CC62E2">
      <w:pPr>
        <w:jc w:val="center"/>
      </w:pPr>
      <w:r>
        <w:rPr>
          <w:noProof/>
        </w:rPr>
        <w:drawing>
          <wp:inline distT="0" distB="0" distL="0" distR="0" wp14:anchorId="18EF693E" wp14:editId="25770D17">
            <wp:extent cx="5111157" cy="2238577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912" cy="225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6E673" w14:textId="24085693" w:rsidR="00B678E6" w:rsidRPr="002266E7" w:rsidRDefault="00B678E6" w:rsidP="00B678E6">
      <w:pPr>
        <w:jc w:val="center"/>
        <w:rPr>
          <w:i/>
          <w:iCs/>
        </w:rPr>
      </w:pPr>
      <w:r w:rsidRPr="0071329D">
        <w:rPr>
          <w:i/>
          <w:iCs/>
        </w:rPr>
        <w:t xml:space="preserve">Рис. </w:t>
      </w:r>
      <w:r w:rsidR="003574C1">
        <w:rPr>
          <w:i/>
          <w:iCs/>
        </w:rPr>
        <w:t>6</w:t>
      </w:r>
      <w:r w:rsidRPr="0071329D">
        <w:rPr>
          <w:i/>
          <w:iCs/>
        </w:rPr>
        <w:t xml:space="preserve"> </w:t>
      </w:r>
      <w:r>
        <w:rPr>
          <w:i/>
          <w:iCs/>
        </w:rPr>
        <w:t xml:space="preserve">Диаграмма </w:t>
      </w:r>
      <w:r>
        <w:rPr>
          <w:i/>
          <w:iCs/>
          <w:lang w:val="en-US"/>
        </w:rPr>
        <w:t>SGAN</w:t>
      </w:r>
    </w:p>
    <w:p w14:paraId="4EE346FB" w14:textId="77777777" w:rsidR="00B678E6" w:rsidRPr="00CC62E2" w:rsidRDefault="00B678E6" w:rsidP="00866238">
      <w:pPr>
        <w:rPr>
          <w:sz w:val="22"/>
          <w:szCs w:val="21"/>
        </w:rPr>
      </w:pPr>
    </w:p>
    <w:p w14:paraId="13E4FEB5" w14:textId="53E53A69" w:rsidR="00DE213F" w:rsidRPr="00CC62E2" w:rsidRDefault="00E632CC" w:rsidP="00CC62E2">
      <w:pPr>
        <w:pStyle w:val="30"/>
        <w:ind w:firstLine="0"/>
        <w:rPr>
          <w:sz w:val="24"/>
          <w:szCs w:val="21"/>
        </w:rPr>
      </w:pPr>
      <w:bookmarkStart w:id="27" w:name="_Toc105536814"/>
      <w:r w:rsidRPr="00CC62E2">
        <w:rPr>
          <w:sz w:val="24"/>
          <w:szCs w:val="21"/>
        </w:rPr>
        <w:t>3</w:t>
      </w:r>
      <w:r w:rsidR="00DE213F" w:rsidRPr="00CC62E2">
        <w:rPr>
          <w:sz w:val="24"/>
          <w:szCs w:val="21"/>
        </w:rPr>
        <w:t>.1.</w:t>
      </w:r>
      <w:r w:rsidR="005A1063">
        <w:rPr>
          <w:sz w:val="24"/>
          <w:szCs w:val="21"/>
        </w:rPr>
        <w:t>7</w:t>
      </w:r>
      <w:r w:rsidR="00DE213F" w:rsidRPr="00CC62E2">
        <w:rPr>
          <w:sz w:val="24"/>
          <w:szCs w:val="21"/>
        </w:rPr>
        <w:t xml:space="preserve"> </w:t>
      </w:r>
      <w:r w:rsidR="00665DFA" w:rsidRPr="00CC62E2">
        <w:rPr>
          <w:sz w:val="24"/>
          <w:szCs w:val="21"/>
        </w:rPr>
        <w:t xml:space="preserve">Вариант модификации </w:t>
      </w:r>
      <w:r w:rsidR="004E6804" w:rsidRPr="00CC62E2">
        <w:rPr>
          <w:sz w:val="24"/>
          <w:szCs w:val="21"/>
        </w:rPr>
        <w:t>U-</w:t>
      </w:r>
      <w:proofErr w:type="spellStart"/>
      <w:r w:rsidR="004E6804" w:rsidRPr="00CC62E2">
        <w:rPr>
          <w:sz w:val="24"/>
          <w:szCs w:val="21"/>
        </w:rPr>
        <w:t>net</w:t>
      </w:r>
      <w:bookmarkEnd w:id="27"/>
      <w:proofErr w:type="spellEnd"/>
    </w:p>
    <w:p w14:paraId="1F6923F8" w14:textId="265D81DF" w:rsidR="00DE213F" w:rsidRDefault="00974763" w:rsidP="00CC62E2">
      <w:pPr>
        <w:jc w:val="both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66D75298" wp14:editId="66DD40A3">
            <wp:simplePos x="0" y="0"/>
            <wp:positionH relativeFrom="margin">
              <wp:align>center</wp:align>
            </wp:positionH>
            <wp:positionV relativeFrom="paragraph">
              <wp:posOffset>1338003</wp:posOffset>
            </wp:positionV>
            <wp:extent cx="3499658" cy="2471195"/>
            <wp:effectExtent l="0" t="0" r="5715" b="5715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658" cy="247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E6804" w:rsidRPr="004E6804">
        <w:t>U-</w:t>
      </w:r>
      <w:proofErr w:type="spellStart"/>
      <w:r w:rsidR="004E6804" w:rsidRPr="004E6804">
        <w:t>net</w:t>
      </w:r>
      <w:proofErr w:type="spellEnd"/>
      <w:r w:rsidR="004E6804" w:rsidRPr="004E6804">
        <w:t xml:space="preserve"> состоит из кодера, который понижает разрешение входного изображения с помощью </w:t>
      </w:r>
      <w:proofErr w:type="spellStart"/>
      <w:r w:rsidR="004E6804" w:rsidRPr="004E6804">
        <w:t>сверточных</w:t>
      </w:r>
      <w:proofErr w:type="spellEnd"/>
      <w:r w:rsidR="004E6804" w:rsidRPr="004E6804">
        <w:t xml:space="preserve"> </w:t>
      </w:r>
      <w:r w:rsidR="004E6804">
        <w:t>слоев</w:t>
      </w:r>
      <w:r w:rsidR="004E6804" w:rsidRPr="004E6804">
        <w:t xml:space="preserve"> вплоть до </w:t>
      </w:r>
      <w:r w:rsidR="009F7E23">
        <w:t xml:space="preserve">того момента, когда изображение станет </w:t>
      </w:r>
      <w:r w:rsidR="002A4572">
        <w:t xml:space="preserve">одномерным </w:t>
      </w:r>
      <w:r w:rsidR="009F7E23">
        <w:t>вектором</w:t>
      </w:r>
      <w:r w:rsidR="002A4572">
        <w:t xml:space="preserve">, и декодера, </w:t>
      </w:r>
      <w:r w:rsidR="004E6804" w:rsidRPr="004E6804">
        <w:t>повыша</w:t>
      </w:r>
      <w:r w:rsidR="00595358">
        <w:t>ющего</w:t>
      </w:r>
      <w:r w:rsidR="004E6804" w:rsidRPr="004E6804">
        <w:t xml:space="preserve"> дискретизацию изображения до </w:t>
      </w:r>
      <w:r w:rsidR="009F7E23">
        <w:t>необходимых</w:t>
      </w:r>
      <w:r w:rsidR="004E6804" w:rsidRPr="004E6804">
        <w:t xml:space="preserve"> размеров. Пропускные соединения, обозначенные </w:t>
      </w:r>
      <w:r w:rsidR="000D7CC4">
        <w:t xml:space="preserve">пунктирными </w:t>
      </w:r>
      <w:r w:rsidR="004E6804" w:rsidRPr="004E6804">
        <w:t xml:space="preserve">стрелками между соответствующими уровнями кодера и декодера, облегчают обучение, предоставляя важную информацию более низкого уровня от кодера к декодеру. </w:t>
      </w:r>
      <w:r w:rsidR="00F23BB2">
        <w:t>Диаграмма</w:t>
      </w:r>
      <w:r w:rsidR="00227103">
        <w:t xml:space="preserve"> модел</w:t>
      </w:r>
      <w:r w:rsidR="00F23BB2">
        <w:t>и</w:t>
      </w:r>
      <w:r w:rsidR="00227103">
        <w:t xml:space="preserve"> представлена на рисунке </w:t>
      </w:r>
      <w:r w:rsidR="00F23BB2">
        <w:t>№</w:t>
      </w:r>
      <w:r w:rsidR="00227103">
        <w:t>7.</w:t>
      </w:r>
    </w:p>
    <w:p w14:paraId="7252FF7A" w14:textId="3CBC0707" w:rsidR="00B678E6" w:rsidRPr="002266E7" w:rsidRDefault="00B678E6" w:rsidP="00B678E6">
      <w:pPr>
        <w:jc w:val="center"/>
        <w:rPr>
          <w:i/>
          <w:iCs/>
        </w:rPr>
      </w:pPr>
      <w:r w:rsidRPr="0071329D">
        <w:rPr>
          <w:i/>
          <w:iCs/>
        </w:rPr>
        <w:t xml:space="preserve">Рис. </w:t>
      </w:r>
      <w:r w:rsidR="003574C1">
        <w:rPr>
          <w:i/>
          <w:iCs/>
        </w:rPr>
        <w:t>7</w:t>
      </w:r>
      <w:r w:rsidRPr="0071329D">
        <w:rPr>
          <w:i/>
          <w:iCs/>
        </w:rPr>
        <w:t xml:space="preserve"> </w:t>
      </w:r>
      <w:r>
        <w:rPr>
          <w:i/>
          <w:iCs/>
        </w:rPr>
        <w:t xml:space="preserve">Диаграмма </w:t>
      </w:r>
      <w:r>
        <w:rPr>
          <w:i/>
          <w:iCs/>
          <w:lang w:val="en-US"/>
        </w:rPr>
        <w:t>U</w:t>
      </w:r>
      <w:r w:rsidRPr="002266E7">
        <w:rPr>
          <w:i/>
          <w:iCs/>
        </w:rPr>
        <w:t>-</w:t>
      </w:r>
      <w:r>
        <w:rPr>
          <w:i/>
          <w:iCs/>
          <w:lang w:val="en-US"/>
        </w:rPr>
        <w:t>Net</w:t>
      </w:r>
    </w:p>
    <w:p w14:paraId="73892CB1" w14:textId="77777777" w:rsidR="00227103" w:rsidRDefault="00227103" w:rsidP="005449E0">
      <w:pPr>
        <w:pStyle w:val="2"/>
      </w:pPr>
    </w:p>
    <w:p w14:paraId="45C1DF85" w14:textId="5A6BC59E" w:rsidR="000F1DE9" w:rsidRPr="00CC62E2" w:rsidRDefault="00E632CC" w:rsidP="005449E0">
      <w:pPr>
        <w:pStyle w:val="2"/>
      </w:pPr>
      <w:bookmarkStart w:id="28" w:name="_Toc105536815"/>
      <w:r w:rsidRPr="00CC62E2">
        <w:lastRenderedPageBreak/>
        <w:t>3</w:t>
      </w:r>
      <w:r w:rsidR="000F1DE9" w:rsidRPr="00CC62E2">
        <w:t>.2 Разработка архитектур сетей для генерации изображений</w:t>
      </w:r>
      <w:bookmarkEnd w:id="28"/>
    </w:p>
    <w:p w14:paraId="31B4B609" w14:textId="7A342FC6" w:rsidR="00C031AA" w:rsidRPr="000F1EB1" w:rsidRDefault="000D7CC4" w:rsidP="00CC62E2">
      <w:pPr>
        <w:jc w:val="both"/>
      </w:pPr>
      <w:r>
        <w:t>В</w:t>
      </w:r>
      <w:r w:rsidR="00CD40C5">
        <w:t xml:space="preserve">ыбранные архитектуры базировались на статьях </w:t>
      </w:r>
      <w:r w:rsidR="008774BD" w:rsidRPr="00FD5F76">
        <w:rPr>
          <w:lang w:val="en-US"/>
        </w:rPr>
        <w:t>Nikolay</w:t>
      </w:r>
      <w:r w:rsidR="008774BD" w:rsidRPr="008774BD">
        <w:t xml:space="preserve"> </w:t>
      </w:r>
      <w:proofErr w:type="spellStart"/>
      <w:r w:rsidR="008774BD" w:rsidRPr="00FD5F76">
        <w:rPr>
          <w:lang w:val="en-US"/>
        </w:rPr>
        <w:t>Jetchev</w:t>
      </w:r>
      <w:proofErr w:type="spellEnd"/>
      <w:r>
        <w:t xml:space="preserve"> и </w:t>
      </w:r>
      <w:proofErr w:type="spellStart"/>
      <w:r w:rsidRPr="000D7CC4">
        <w:t>Ryan</w:t>
      </w:r>
      <w:proofErr w:type="spellEnd"/>
      <w:r w:rsidRPr="000D7CC4">
        <w:t xml:space="preserve"> </w:t>
      </w:r>
      <w:proofErr w:type="spellStart"/>
      <w:r w:rsidRPr="000D7CC4">
        <w:t>Spick</w:t>
      </w:r>
      <w:proofErr w:type="spellEnd"/>
      <w:r>
        <w:t xml:space="preserve">, описывающих </w:t>
      </w:r>
      <w:r>
        <w:rPr>
          <w:lang w:val="en-US"/>
        </w:rPr>
        <w:t>SGAN</w:t>
      </w:r>
      <w:r>
        <w:t xml:space="preserve">, а </w:t>
      </w:r>
      <w:proofErr w:type="gramStart"/>
      <w:r>
        <w:t>так же</w:t>
      </w:r>
      <w:proofErr w:type="gramEnd"/>
      <w:r w:rsidR="008774BD">
        <w:t xml:space="preserve"> </w:t>
      </w:r>
      <w:proofErr w:type="spellStart"/>
      <w:r w:rsidR="008774BD" w:rsidRPr="00016625">
        <w:rPr>
          <w:lang w:val="en-US"/>
        </w:rPr>
        <w:t>E</w:t>
      </w:r>
      <w:r w:rsidR="008774BD">
        <w:rPr>
          <w:lang w:val="en-US"/>
        </w:rPr>
        <w:t>mmanouil</w:t>
      </w:r>
      <w:proofErr w:type="spellEnd"/>
      <w:r w:rsidR="008774BD" w:rsidRPr="008774BD">
        <w:t xml:space="preserve"> </w:t>
      </w:r>
      <w:proofErr w:type="spellStart"/>
      <w:r w:rsidR="008774BD">
        <w:rPr>
          <w:lang w:val="en-US"/>
        </w:rPr>
        <w:t>Panagiotou</w:t>
      </w:r>
      <w:proofErr w:type="spellEnd"/>
      <w:r>
        <w:t>, в которой демонстрируется</w:t>
      </w:r>
      <w:r w:rsidR="008774BD">
        <w:t xml:space="preserve"> </w:t>
      </w:r>
      <w:r w:rsidR="008774BD">
        <w:rPr>
          <w:lang w:val="en-US"/>
        </w:rPr>
        <w:t>U</w:t>
      </w:r>
      <w:r w:rsidR="008774BD" w:rsidRPr="008774BD">
        <w:t>-</w:t>
      </w:r>
      <w:r w:rsidR="008774BD">
        <w:rPr>
          <w:lang w:val="en-US"/>
        </w:rPr>
        <w:t>net</w:t>
      </w:r>
      <w:r>
        <w:t xml:space="preserve">. </w:t>
      </w:r>
      <w:r w:rsidR="00964901">
        <w:t>Таким образом, ис</w:t>
      </w:r>
      <w:r w:rsidR="0026147E">
        <w:t xml:space="preserve">следование включало в себя построение двух </w:t>
      </w:r>
      <w:r w:rsidR="00E33AA6">
        <w:t xml:space="preserve">различных </w:t>
      </w:r>
      <w:r w:rsidR="0026147E">
        <w:t>архитектур</w:t>
      </w:r>
      <w:r w:rsidR="00964901">
        <w:t xml:space="preserve"> и их сравнение.</w:t>
      </w:r>
    </w:p>
    <w:p w14:paraId="2A3D2D8E" w14:textId="05E647B2" w:rsidR="005F31D3" w:rsidRPr="00CB56FE" w:rsidRDefault="005F31D3" w:rsidP="00CC62E2">
      <w:pPr>
        <w:jc w:val="both"/>
      </w:pPr>
      <w:r>
        <w:t xml:space="preserve">Стоит заметить, что </w:t>
      </w:r>
      <w:r w:rsidR="00CB56FE">
        <w:t xml:space="preserve">одной из распространенных проблем при обучении </w:t>
      </w:r>
      <w:r w:rsidR="00CB56FE">
        <w:rPr>
          <w:lang w:val="en-US"/>
        </w:rPr>
        <w:t>GAN</w:t>
      </w:r>
      <w:r w:rsidR="00CB56FE" w:rsidRPr="00CB56FE">
        <w:t xml:space="preserve"> </w:t>
      </w:r>
      <w:r w:rsidR="00CB56FE">
        <w:t>является «</w:t>
      </w:r>
      <w:r w:rsidR="00CB56FE">
        <w:rPr>
          <w:lang w:val="en-US"/>
        </w:rPr>
        <w:t>Mode</w:t>
      </w:r>
      <w:r w:rsidR="00CB56FE" w:rsidRPr="00CB56FE">
        <w:t xml:space="preserve"> </w:t>
      </w:r>
      <w:r w:rsidR="00CB56FE">
        <w:rPr>
          <w:lang w:val="en-US"/>
        </w:rPr>
        <w:t>collapse</w:t>
      </w:r>
      <w:r w:rsidR="00CB56FE">
        <w:t>»</w:t>
      </w:r>
      <w:r w:rsidR="00CB56FE" w:rsidRPr="00CB56FE">
        <w:t xml:space="preserve">. </w:t>
      </w:r>
      <w:r w:rsidR="001A23C8">
        <w:t>Заключается она в том, что генератор на протяжении многих итераций синтезирует одинаковое изображение из-за запоздания в обучении дискриминатора.</w:t>
      </w:r>
      <w:r w:rsidR="00C031AA">
        <w:t xml:space="preserve"> Следовательно, структурная сложность дискриминатора должна быть меньше </w:t>
      </w:r>
      <w:r w:rsidR="0095004D">
        <w:t xml:space="preserve">или равна </w:t>
      </w:r>
      <w:r w:rsidR="00C031AA">
        <w:t>сложности генератора.</w:t>
      </w:r>
    </w:p>
    <w:p w14:paraId="2C7AB3BB" w14:textId="7A48EBBF" w:rsidR="00092689" w:rsidRDefault="000F1EB1" w:rsidP="00092689">
      <w:r>
        <w:rPr>
          <w:noProof/>
        </w:rPr>
        <w:drawing>
          <wp:anchor distT="0" distB="0" distL="114300" distR="114300" simplePos="0" relativeHeight="251687936" behindDoc="0" locked="0" layoutInCell="1" allowOverlap="1" wp14:anchorId="6EDEADBD" wp14:editId="4A121BB8">
            <wp:simplePos x="0" y="0"/>
            <wp:positionH relativeFrom="margin">
              <wp:align>left</wp:align>
            </wp:positionH>
            <wp:positionV relativeFrom="paragraph">
              <wp:posOffset>278188</wp:posOffset>
            </wp:positionV>
            <wp:extent cx="5460365" cy="2784475"/>
            <wp:effectExtent l="0" t="0" r="6985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0365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1B36">
        <w:t xml:space="preserve"> </w:t>
      </w:r>
      <w:r w:rsidR="00227103">
        <w:t>Демонстрация реализованной</w:t>
      </w:r>
      <w:r w:rsidR="00227103">
        <w:t xml:space="preserve"> </w:t>
      </w:r>
      <w:r w:rsidR="00092689">
        <w:t>модел</w:t>
      </w:r>
      <w:r w:rsidR="00227103">
        <w:t>и</w:t>
      </w:r>
      <w:r w:rsidR="00AE77EC" w:rsidRPr="00B96245">
        <w:t xml:space="preserve"> </w:t>
      </w:r>
      <w:r w:rsidR="00AE77EC">
        <w:rPr>
          <w:lang w:val="en-US"/>
        </w:rPr>
        <w:t>SGAN</w:t>
      </w:r>
      <w:r w:rsidR="00227103">
        <w:t xml:space="preserve"> (рис. </w:t>
      </w:r>
      <w:r w:rsidR="00F23BB2">
        <w:t>№</w:t>
      </w:r>
      <w:r w:rsidR="00227103">
        <w:t>8, 9)</w:t>
      </w:r>
      <w:r w:rsidR="00092689">
        <w:t xml:space="preserve">: </w:t>
      </w:r>
    </w:p>
    <w:p w14:paraId="7542439E" w14:textId="643692F0" w:rsidR="009E5F7B" w:rsidRDefault="009E5F7B" w:rsidP="00777DF0">
      <w:pPr>
        <w:jc w:val="center"/>
        <w:rPr>
          <w:i/>
          <w:iCs/>
        </w:rPr>
      </w:pPr>
    </w:p>
    <w:p w14:paraId="5CDA8777" w14:textId="4097B2D7" w:rsidR="00777DF0" w:rsidRPr="00777DF0" w:rsidRDefault="00777DF0" w:rsidP="00777DF0">
      <w:pPr>
        <w:jc w:val="center"/>
        <w:rPr>
          <w:i/>
          <w:iCs/>
        </w:rPr>
      </w:pPr>
      <w:r w:rsidRPr="0071329D">
        <w:rPr>
          <w:i/>
          <w:iCs/>
        </w:rPr>
        <w:t xml:space="preserve">Рис. </w:t>
      </w:r>
      <w:r w:rsidR="003574C1">
        <w:rPr>
          <w:i/>
          <w:iCs/>
        </w:rPr>
        <w:t>8</w:t>
      </w:r>
      <w:r w:rsidRPr="0071329D">
        <w:rPr>
          <w:i/>
          <w:iCs/>
        </w:rPr>
        <w:t xml:space="preserve"> </w:t>
      </w:r>
      <w:r w:rsidR="009E5F7B">
        <w:rPr>
          <w:i/>
          <w:iCs/>
        </w:rPr>
        <w:t>Реализованная модель</w:t>
      </w:r>
      <w:r w:rsidR="009E5F7B" w:rsidRPr="009E5F7B">
        <w:rPr>
          <w:i/>
          <w:iCs/>
        </w:rPr>
        <w:t xml:space="preserve"> </w:t>
      </w:r>
      <w:r w:rsidR="009E5F7B">
        <w:rPr>
          <w:i/>
          <w:iCs/>
        </w:rPr>
        <w:t xml:space="preserve">генератора </w:t>
      </w:r>
      <w:r w:rsidR="009E5F7B">
        <w:rPr>
          <w:i/>
          <w:iCs/>
          <w:lang w:val="en-US"/>
        </w:rPr>
        <w:t>SGAN</w:t>
      </w:r>
    </w:p>
    <w:p w14:paraId="7A4DD589" w14:textId="05EEACFA" w:rsidR="00092689" w:rsidRDefault="00777DF0" w:rsidP="00092689">
      <w:r>
        <w:rPr>
          <w:noProof/>
        </w:rPr>
        <w:drawing>
          <wp:anchor distT="0" distB="0" distL="114300" distR="114300" simplePos="0" relativeHeight="251666432" behindDoc="0" locked="0" layoutInCell="1" allowOverlap="1" wp14:anchorId="2905E17B" wp14:editId="6CD9AB94">
            <wp:simplePos x="0" y="0"/>
            <wp:positionH relativeFrom="margin">
              <wp:align>center</wp:align>
            </wp:positionH>
            <wp:positionV relativeFrom="paragraph">
              <wp:posOffset>393244</wp:posOffset>
            </wp:positionV>
            <wp:extent cx="5257982" cy="2770909"/>
            <wp:effectExtent l="0" t="0" r="0" b="0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982" cy="2770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C201C3" w14:textId="1E7DACD0" w:rsidR="007507EC" w:rsidRDefault="00777DF0" w:rsidP="00D87C9B">
      <w:pPr>
        <w:rPr>
          <w:noProof/>
        </w:rPr>
      </w:pPr>
      <w:r w:rsidRPr="0071329D">
        <w:rPr>
          <w:i/>
          <w:iCs/>
        </w:rPr>
        <w:t xml:space="preserve">Рис. </w:t>
      </w:r>
      <w:r w:rsidR="003574C1">
        <w:rPr>
          <w:i/>
          <w:iCs/>
        </w:rPr>
        <w:t>9</w:t>
      </w:r>
      <w:r w:rsidRPr="0071329D">
        <w:rPr>
          <w:i/>
          <w:iCs/>
        </w:rPr>
        <w:t xml:space="preserve"> </w:t>
      </w:r>
      <w:r>
        <w:rPr>
          <w:i/>
          <w:iCs/>
        </w:rPr>
        <w:t>Реализованная модель</w:t>
      </w:r>
      <w:r w:rsidR="009E5F7B" w:rsidRPr="009E5F7B">
        <w:rPr>
          <w:i/>
          <w:iCs/>
        </w:rPr>
        <w:t xml:space="preserve"> </w:t>
      </w:r>
      <w:r w:rsidR="009E5F7B">
        <w:rPr>
          <w:i/>
          <w:iCs/>
        </w:rPr>
        <w:t xml:space="preserve">дискриминатора </w:t>
      </w:r>
      <w:r w:rsidR="009E5F7B">
        <w:rPr>
          <w:i/>
          <w:iCs/>
          <w:lang w:val="en-US"/>
        </w:rPr>
        <w:t>SGAN</w:t>
      </w:r>
      <w:r w:rsidR="009E5F7B" w:rsidRPr="009E5F7B">
        <w:rPr>
          <w:i/>
          <w:iCs/>
        </w:rPr>
        <w:t xml:space="preserve"> </w:t>
      </w:r>
    </w:p>
    <w:p w14:paraId="180092A4" w14:textId="61720F89" w:rsidR="003F677B" w:rsidRDefault="007507EC" w:rsidP="00D87C9B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4A99D50F" wp14:editId="27EDE424">
            <wp:simplePos x="0" y="0"/>
            <wp:positionH relativeFrom="margin">
              <wp:posOffset>95003</wp:posOffset>
            </wp:positionH>
            <wp:positionV relativeFrom="paragraph">
              <wp:posOffset>259336</wp:posOffset>
            </wp:positionV>
            <wp:extent cx="5684520" cy="1584325"/>
            <wp:effectExtent l="0" t="0" r="0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27103" w:rsidRPr="00227103">
        <w:t xml:space="preserve"> </w:t>
      </w:r>
      <w:r w:rsidR="00227103">
        <w:t>Демонстрация реализованной</w:t>
      </w:r>
      <w:r w:rsidR="00227103">
        <w:t xml:space="preserve"> </w:t>
      </w:r>
      <w:r w:rsidR="00227103">
        <w:t>модели</w:t>
      </w:r>
      <w:r w:rsidR="00227103" w:rsidRPr="00B96245">
        <w:t xml:space="preserve"> </w:t>
      </w:r>
      <w:r w:rsidR="00227103">
        <w:rPr>
          <w:lang w:val="en-US"/>
        </w:rPr>
        <w:t>U</w:t>
      </w:r>
      <w:r w:rsidR="00227103" w:rsidRPr="000645F1">
        <w:t>-</w:t>
      </w:r>
      <w:r w:rsidR="00227103">
        <w:rPr>
          <w:lang w:val="en-US"/>
        </w:rPr>
        <w:t>net</w:t>
      </w:r>
      <w:r w:rsidR="00227103">
        <w:t xml:space="preserve"> (рис. </w:t>
      </w:r>
      <w:r w:rsidR="00F23BB2">
        <w:t>№</w:t>
      </w:r>
      <w:r w:rsidR="00227103" w:rsidRPr="000645F1">
        <w:t>10</w:t>
      </w:r>
      <w:r w:rsidR="00227103">
        <w:t>,</w:t>
      </w:r>
      <w:r w:rsidR="00227103" w:rsidRPr="000645F1">
        <w:t xml:space="preserve"> 11</w:t>
      </w:r>
      <w:r w:rsidR="00227103">
        <w:t>):</w:t>
      </w:r>
    </w:p>
    <w:p w14:paraId="1E136FC6" w14:textId="52566619" w:rsidR="00662665" w:rsidRPr="00FF445D" w:rsidRDefault="00662665" w:rsidP="00D87C9B"/>
    <w:p w14:paraId="2129E0D2" w14:textId="2BC7C239" w:rsidR="00777DF0" w:rsidRPr="00777DF0" w:rsidRDefault="006F1B36" w:rsidP="00777DF0">
      <w:pPr>
        <w:jc w:val="center"/>
        <w:rPr>
          <w:i/>
          <w:iCs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671EE3D5" wp14:editId="2972D7F4">
            <wp:simplePos x="0" y="0"/>
            <wp:positionH relativeFrom="margin">
              <wp:align>center</wp:align>
            </wp:positionH>
            <wp:positionV relativeFrom="paragraph">
              <wp:posOffset>447560</wp:posOffset>
            </wp:positionV>
            <wp:extent cx="4438650" cy="3467100"/>
            <wp:effectExtent l="0" t="0" r="0" b="0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77DF0" w:rsidRPr="0071329D">
        <w:rPr>
          <w:i/>
          <w:iCs/>
        </w:rPr>
        <w:t xml:space="preserve">Рис. </w:t>
      </w:r>
      <w:r w:rsidR="003574C1">
        <w:rPr>
          <w:i/>
          <w:iCs/>
        </w:rPr>
        <w:t>10</w:t>
      </w:r>
      <w:r w:rsidR="00777DF0" w:rsidRPr="0071329D">
        <w:rPr>
          <w:i/>
          <w:iCs/>
        </w:rPr>
        <w:t xml:space="preserve"> </w:t>
      </w:r>
      <w:r w:rsidR="00777DF0">
        <w:rPr>
          <w:i/>
          <w:iCs/>
        </w:rPr>
        <w:t xml:space="preserve">Реализованная модель генератора </w:t>
      </w:r>
      <w:r w:rsidR="00777DF0">
        <w:rPr>
          <w:i/>
          <w:iCs/>
          <w:lang w:val="en-US"/>
        </w:rPr>
        <w:t>U</w:t>
      </w:r>
      <w:r w:rsidR="00777DF0" w:rsidRPr="00777DF0">
        <w:rPr>
          <w:i/>
          <w:iCs/>
        </w:rPr>
        <w:t>-</w:t>
      </w:r>
      <w:r w:rsidR="00777DF0">
        <w:rPr>
          <w:i/>
          <w:iCs/>
          <w:lang w:val="en-US"/>
        </w:rPr>
        <w:t>net</w:t>
      </w:r>
      <w:r w:rsidRPr="006F1B36">
        <w:rPr>
          <w:noProof/>
        </w:rPr>
        <w:t xml:space="preserve"> </w:t>
      </w:r>
    </w:p>
    <w:p w14:paraId="5EA28B50" w14:textId="4C83D48B" w:rsidR="00777DF0" w:rsidRPr="00777DF0" w:rsidRDefault="00777DF0" w:rsidP="00777DF0">
      <w:pPr>
        <w:jc w:val="center"/>
        <w:rPr>
          <w:i/>
          <w:iCs/>
        </w:rPr>
      </w:pPr>
      <w:r w:rsidRPr="0071329D">
        <w:rPr>
          <w:i/>
          <w:iCs/>
        </w:rPr>
        <w:t xml:space="preserve">Рис. </w:t>
      </w:r>
      <w:r w:rsidR="003574C1">
        <w:rPr>
          <w:i/>
          <w:iCs/>
        </w:rPr>
        <w:t>11</w:t>
      </w:r>
      <w:r w:rsidRPr="0071329D">
        <w:rPr>
          <w:i/>
          <w:iCs/>
        </w:rPr>
        <w:t xml:space="preserve"> </w:t>
      </w:r>
      <w:r>
        <w:rPr>
          <w:i/>
          <w:iCs/>
        </w:rPr>
        <w:t>Реализованная модель дискриминатора</w:t>
      </w:r>
      <w:r w:rsidRPr="00777DF0">
        <w:rPr>
          <w:i/>
          <w:iCs/>
        </w:rPr>
        <w:t xml:space="preserve"> </w:t>
      </w:r>
      <w:r>
        <w:rPr>
          <w:i/>
          <w:iCs/>
          <w:lang w:val="en-US"/>
        </w:rPr>
        <w:t>U</w:t>
      </w:r>
      <w:r w:rsidRPr="00777DF0">
        <w:rPr>
          <w:i/>
          <w:iCs/>
        </w:rPr>
        <w:t>-</w:t>
      </w:r>
      <w:r>
        <w:rPr>
          <w:i/>
          <w:iCs/>
          <w:lang w:val="en-US"/>
        </w:rPr>
        <w:t>net</w:t>
      </w:r>
    </w:p>
    <w:p w14:paraId="1CC73EBF" w14:textId="77777777" w:rsidR="003F677B" w:rsidRPr="00662665" w:rsidRDefault="003F677B" w:rsidP="001B03DA"/>
    <w:p w14:paraId="66CD49A1" w14:textId="215ABC26" w:rsidR="000F1DE9" w:rsidRPr="00CC62E2" w:rsidRDefault="00E632CC" w:rsidP="005449E0">
      <w:pPr>
        <w:pStyle w:val="2"/>
      </w:pPr>
      <w:bookmarkStart w:id="29" w:name="_Toc105536816"/>
      <w:r w:rsidRPr="00CC62E2">
        <w:t>3</w:t>
      </w:r>
      <w:r w:rsidR="005236B2" w:rsidRPr="00CC62E2">
        <w:t xml:space="preserve">.3 </w:t>
      </w:r>
      <w:r w:rsidR="00B96245" w:rsidRPr="00CC62E2">
        <w:t>Подготовка обучающего набора</w:t>
      </w:r>
      <w:bookmarkEnd w:id="29"/>
    </w:p>
    <w:p w14:paraId="6CCF3EEF" w14:textId="241E8B3B" w:rsidR="00C031AA" w:rsidRPr="00FB14E0" w:rsidRDefault="0020531A" w:rsidP="00CC62E2">
      <w:pPr>
        <w:jc w:val="both"/>
      </w:pPr>
      <w:r>
        <w:t xml:space="preserve">Исходными данными для </w:t>
      </w:r>
      <w:proofErr w:type="spellStart"/>
      <w:r>
        <w:t>датасета</w:t>
      </w:r>
      <w:proofErr w:type="spellEnd"/>
      <w:r>
        <w:t xml:space="preserve"> является карта высот Земли </w:t>
      </w:r>
      <w:r w:rsidR="00FB14E0">
        <w:t xml:space="preserve">с сайта </w:t>
      </w:r>
      <w:r w:rsidR="00FB14E0">
        <w:rPr>
          <w:lang w:val="en-US"/>
        </w:rPr>
        <w:t>NASA</w:t>
      </w:r>
      <w:r w:rsidR="00227103" w:rsidRPr="000645F1">
        <w:t xml:space="preserve"> (</w:t>
      </w:r>
      <w:r w:rsidR="00227103">
        <w:t xml:space="preserve">рис. </w:t>
      </w:r>
      <w:r w:rsidR="00F23BB2">
        <w:t>№</w:t>
      </w:r>
      <w:r w:rsidR="00227103">
        <w:t>12</w:t>
      </w:r>
      <w:r w:rsidR="00227103" w:rsidRPr="000645F1">
        <w:t>)</w:t>
      </w:r>
      <w:r w:rsidR="00FB14E0" w:rsidRPr="00FB14E0">
        <w:t xml:space="preserve">. </w:t>
      </w:r>
      <w:r w:rsidR="00FB14E0">
        <w:t xml:space="preserve">Карта высот имеет разрешение 21600х10800 пикселей, что позволяет её раздробить на изображения формата </w:t>
      </w:r>
      <w:commentRangeStart w:id="30"/>
      <w:r w:rsidR="007307D1" w:rsidRPr="007307D1">
        <w:t>256</w:t>
      </w:r>
      <w:r w:rsidR="007307D1">
        <w:rPr>
          <w:lang w:val="en-US"/>
        </w:rPr>
        <w:t>x</w:t>
      </w:r>
      <w:r w:rsidR="007307D1" w:rsidRPr="007307D1">
        <w:t xml:space="preserve">256, </w:t>
      </w:r>
      <w:r w:rsidR="00FB14E0">
        <w:t xml:space="preserve">128х128 или 64х64.  </w:t>
      </w:r>
      <w:commentRangeEnd w:id="30"/>
      <w:r w:rsidR="00831BDF">
        <w:rPr>
          <w:rStyle w:val="a4"/>
        </w:rPr>
        <w:commentReference w:id="30"/>
      </w:r>
    </w:p>
    <w:p w14:paraId="1992140C" w14:textId="2032123E" w:rsidR="0020531A" w:rsidRDefault="00FB14E0" w:rsidP="00C031AA">
      <w:r>
        <w:rPr>
          <w:noProof/>
        </w:rPr>
        <w:lastRenderedPageBreak/>
        <w:drawing>
          <wp:inline distT="0" distB="0" distL="0" distR="0" wp14:anchorId="51AF94A9" wp14:editId="478EF91A">
            <wp:extent cx="5940425" cy="2952750"/>
            <wp:effectExtent l="0" t="0" r="3175" b="0"/>
            <wp:docPr id="19" name="Рисунок 19" descr="Изображение выглядит как темный, пещера, ночное неб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мный, пещера, ночное небо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1709E" w14:textId="2280E8CF" w:rsidR="00B678E6" w:rsidRPr="00B678E6" w:rsidRDefault="00B678E6" w:rsidP="00B678E6">
      <w:pPr>
        <w:jc w:val="center"/>
        <w:rPr>
          <w:i/>
          <w:iCs/>
        </w:rPr>
      </w:pPr>
      <w:r w:rsidRPr="0071329D">
        <w:rPr>
          <w:i/>
          <w:iCs/>
        </w:rPr>
        <w:t xml:space="preserve">Рис. </w:t>
      </w:r>
      <w:r w:rsidR="003574C1">
        <w:rPr>
          <w:i/>
          <w:iCs/>
        </w:rPr>
        <w:t>12</w:t>
      </w:r>
      <w:r w:rsidRPr="0071329D">
        <w:rPr>
          <w:i/>
          <w:iCs/>
        </w:rPr>
        <w:t xml:space="preserve"> </w:t>
      </w:r>
      <w:r>
        <w:rPr>
          <w:i/>
          <w:iCs/>
        </w:rPr>
        <w:t>Карта высот Земли</w:t>
      </w:r>
    </w:p>
    <w:p w14:paraId="7B06D2CE" w14:textId="2D623AC2" w:rsidR="0053062B" w:rsidRDefault="00FB14E0" w:rsidP="00CC62E2">
      <w:pPr>
        <w:jc w:val="both"/>
      </w:pPr>
      <w:commentRangeStart w:id="31"/>
      <w:commentRangeStart w:id="32"/>
      <w:r>
        <w:t>Однако для</w:t>
      </w:r>
      <w:r w:rsidR="0053062B">
        <w:t xml:space="preserve"> формирования обучающего набора этого недостаточно. Необходимо избавиться от абсолютно или преимущественно черных изображений, размытых и растянутых изображений</w:t>
      </w:r>
      <w:r w:rsidR="00360C13">
        <w:t>, так как они могут приведут к неправильному обучению нейронной сети</w:t>
      </w:r>
      <w:r w:rsidR="0053062B">
        <w:t>. Для этого использовал</w:t>
      </w:r>
      <w:r w:rsidR="00AC7DCC">
        <w:t>о</w:t>
      </w:r>
      <w:r w:rsidR="0053062B">
        <w:t>сь несколько «фильтров»:</w:t>
      </w:r>
      <w:commentRangeEnd w:id="31"/>
      <w:r w:rsidR="00936DF9">
        <w:rPr>
          <w:rStyle w:val="a4"/>
        </w:rPr>
        <w:commentReference w:id="31"/>
      </w:r>
      <w:commentRangeEnd w:id="32"/>
      <w:r w:rsidR="00360C13">
        <w:rPr>
          <w:rStyle w:val="a4"/>
        </w:rPr>
        <w:commentReference w:id="32"/>
      </w:r>
    </w:p>
    <w:p w14:paraId="06D324F4" w14:textId="3F7F66BB" w:rsidR="00537C8B" w:rsidRDefault="0053062B" w:rsidP="00CC62E2">
      <w:pPr>
        <w:pStyle w:val="a3"/>
        <w:numPr>
          <w:ilvl w:val="0"/>
          <w:numId w:val="5"/>
        </w:numPr>
        <w:ind w:left="426" w:hanging="426"/>
        <w:jc w:val="both"/>
      </w:pPr>
      <w:r>
        <w:t>Первый, наиболее простой, счита</w:t>
      </w:r>
      <w:r w:rsidR="00AC7DCC">
        <w:t>ет</w:t>
      </w:r>
      <w:r>
        <w:t xml:space="preserve"> среднюю интенсивность пикселей изображения и отсеива</w:t>
      </w:r>
      <w:r w:rsidR="00AC7DCC">
        <w:t>ет</w:t>
      </w:r>
      <w:r>
        <w:t xml:space="preserve"> те, интенсивность которых ниже</w:t>
      </w:r>
      <w:r w:rsidR="00537C8B">
        <w:t xml:space="preserve"> определенного порога. Порог был найден экспериментально и равняется 25.</w:t>
      </w:r>
    </w:p>
    <w:p w14:paraId="2C9A5780" w14:textId="77777777" w:rsidR="00537C8B" w:rsidRDefault="00537C8B" w:rsidP="00CC62E2">
      <w:pPr>
        <w:pStyle w:val="a3"/>
        <w:numPr>
          <w:ilvl w:val="0"/>
          <w:numId w:val="5"/>
        </w:numPr>
        <w:ind w:left="426" w:hanging="426"/>
        <w:jc w:val="both"/>
      </w:pPr>
      <w:r>
        <w:t>Второй фильтр считает максимальную разность интенсивностей пикселей изображения и переводит их в метрическую систему. Аналогично предыдущему отсеивает картинки, максимальный перепад высот которых не превосходит 10 метров.</w:t>
      </w:r>
    </w:p>
    <w:p w14:paraId="002FD5DA" w14:textId="3063ECD1" w:rsidR="0053062B" w:rsidRDefault="00537C8B" w:rsidP="00CC62E2">
      <w:pPr>
        <w:pStyle w:val="a3"/>
        <w:numPr>
          <w:ilvl w:val="0"/>
          <w:numId w:val="5"/>
        </w:numPr>
        <w:ind w:left="426" w:hanging="426"/>
        <w:jc w:val="both"/>
      </w:pPr>
      <w:r>
        <w:t xml:space="preserve">Третий фильтр строит гистограмму градиентов изображения </w:t>
      </w:r>
      <w:r w:rsidRPr="00537C8B">
        <w:t>(</w:t>
      </w:r>
      <w:r w:rsidRPr="00AC7DCC">
        <w:rPr>
          <w:lang w:val="en-US"/>
        </w:rPr>
        <w:t>HOG</w:t>
      </w:r>
      <w:r w:rsidRPr="00537C8B">
        <w:t>)</w:t>
      </w:r>
      <w:r w:rsidR="0050440A">
        <w:t xml:space="preserve"> по восьми возможным направлениям</w:t>
      </w:r>
      <w:r w:rsidRPr="00537C8B">
        <w:t xml:space="preserve"> </w:t>
      </w:r>
      <w:r>
        <w:t xml:space="preserve">и отсеивает, если более 60% </w:t>
      </w:r>
      <w:r w:rsidR="00AC7DCC">
        <w:t xml:space="preserve">градиентов </w:t>
      </w:r>
      <w:proofErr w:type="spellStart"/>
      <w:r w:rsidR="00AC7DCC">
        <w:t>сонаправлены</w:t>
      </w:r>
      <w:proofErr w:type="spellEnd"/>
      <w:r w:rsidR="0050440A">
        <w:t>.</w:t>
      </w:r>
      <w:r>
        <w:t xml:space="preserve"> </w:t>
      </w:r>
    </w:p>
    <w:p w14:paraId="5F5A19A9" w14:textId="475C522B" w:rsidR="0050440A" w:rsidRDefault="0050440A" w:rsidP="00CC62E2">
      <w:pPr>
        <w:jc w:val="both"/>
      </w:pPr>
      <w:r>
        <w:t>Для удобства и предстоящих исследований реализовано выявление</w:t>
      </w:r>
      <w:r w:rsidR="00AC7DCC">
        <w:t xml:space="preserve"> изображений с рельефом типа «горы» и сохранение их в отдельную директорию на основе </w:t>
      </w:r>
      <w:proofErr w:type="spellStart"/>
      <w:r w:rsidR="00AC7DCC">
        <w:t>вышеописаных</w:t>
      </w:r>
      <w:proofErr w:type="spellEnd"/>
      <w:r w:rsidR="00AC7DCC">
        <w:t xml:space="preserve"> фильтров. </w:t>
      </w:r>
      <w:r>
        <w:t xml:space="preserve"> </w:t>
      </w:r>
    </w:p>
    <w:p w14:paraId="4E37F0D9" w14:textId="7BFC598E" w:rsidR="0053062B" w:rsidRDefault="00BE5995" w:rsidP="00CC62E2">
      <w:pPr>
        <w:jc w:val="both"/>
      </w:pPr>
      <w:r>
        <w:t xml:space="preserve">Генератор </w:t>
      </w:r>
      <w:proofErr w:type="spellStart"/>
      <w:r>
        <w:t>датасета</w:t>
      </w:r>
      <w:proofErr w:type="spellEnd"/>
      <w:r>
        <w:t xml:space="preserve"> работает по принципу «скользящего окна»</w:t>
      </w:r>
      <w:r w:rsidR="00B233D9">
        <w:t xml:space="preserve">. Однако если сдвинуть начальную точку на </w:t>
      </w:r>
      <w:r w:rsidR="001315ED">
        <w:t>половину размера окна по одной, либо по двум осям, получится</w:t>
      </w:r>
      <w:r w:rsidR="00B233D9">
        <w:t xml:space="preserve"> </w:t>
      </w:r>
      <w:r w:rsidR="001315ED">
        <w:t xml:space="preserve">новое изображение для </w:t>
      </w:r>
      <w:proofErr w:type="spellStart"/>
      <w:r w:rsidR="001315ED">
        <w:t>датасета</w:t>
      </w:r>
      <w:proofErr w:type="spellEnd"/>
      <w:r w:rsidR="001315ED">
        <w:t xml:space="preserve">. Возможность </w:t>
      </w:r>
      <w:r>
        <w:t>смещени</w:t>
      </w:r>
      <w:r w:rsidR="001315ED">
        <w:t>я начальной точки</w:t>
      </w:r>
      <w:r>
        <w:t xml:space="preserve"> </w:t>
      </w:r>
      <w:r w:rsidR="001315ED">
        <w:t xml:space="preserve">реализована в общем виде, что </w:t>
      </w:r>
      <w:r w:rsidR="00CD2AE4">
        <w:t>поз</w:t>
      </w:r>
      <w:r w:rsidR="001315ED">
        <w:t xml:space="preserve">воляет </w:t>
      </w:r>
      <w:r>
        <w:t>генер</w:t>
      </w:r>
      <w:r w:rsidR="001315ED">
        <w:t>ировать</w:t>
      </w:r>
      <w:r>
        <w:t xml:space="preserve"> больше</w:t>
      </w:r>
      <w:r w:rsidR="001315ED">
        <w:t>е</w:t>
      </w:r>
      <w:r>
        <w:t xml:space="preserve"> количеств</w:t>
      </w:r>
      <w:r w:rsidR="001315ED">
        <w:t>о</w:t>
      </w:r>
      <w:r>
        <w:t xml:space="preserve"> данных. </w:t>
      </w:r>
    </w:p>
    <w:p w14:paraId="6ADDBE99" w14:textId="77777777" w:rsidR="00E83755" w:rsidRPr="00E83755" w:rsidRDefault="00E83755" w:rsidP="00E83755"/>
    <w:p w14:paraId="310A8531" w14:textId="1ECD91CF" w:rsidR="00B96245" w:rsidRPr="00CC62E2" w:rsidRDefault="00E632CC" w:rsidP="005449E0">
      <w:pPr>
        <w:pStyle w:val="2"/>
      </w:pPr>
      <w:bookmarkStart w:id="33" w:name="_Toc105536817"/>
      <w:r w:rsidRPr="00CC62E2">
        <w:t>3</w:t>
      </w:r>
      <w:r w:rsidR="00B96245" w:rsidRPr="00CC62E2">
        <w:t>.4 Реализация нейронных сетей</w:t>
      </w:r>
      <w:r w:rsidR="009F1A75" w:rsidRPr="00CC62E2">
        <w:t xml:space="preserve"> и эксперименты</w:t>
      </w:r>
      <w:bookmarkEnd w:id="33"/>
    </w:p>
    <w:p w14:paraId="357A5977" w14:textId="19C220A4" w:rsidR="00F1703D" w:rsidRDefault="00F1703D" w:rsidP="00F1703D">
      <w:r w:rsidRPr="00F1703D">
        <w:t>Далее будут представлены</w:t>
      </w:r>
      <w:r>
        <w:t xml:space="preserve"> реализации нейронных сетей, достигшие </w:t>
      </w:r>
      <w:commentRangeStart w:id="34"/>
      <w:commentRangeStart w:id="35"/>
      <w:r>
        <w:t>наибольшего успеха</w:t>
      </w:r>
      <w:commentRangeEnd w:id="34"/>
      <w:r w:rsidR="00737C3A">
        <w:rPr>
          <w:rStyle w:val="a4"/>
        </w:rPr>
        <w:commentReference w:id="34"/>
      </w:r>
      <w:commentRangeEnd w:id="35"/>
      <w:r w:rsidR="00360C13">
        <w:rPr>
          <w:rStyle w:val="a4"/>
        </w:rPr>
        <w:commentReference w:id="35"/>
      </w:r>
      <w:r w:rsidR="00227103">
        <w:t xml:space="preserve"> в генерации карт высот</w:t>
      </w:r>
      <w:r>
        <w:t>.</w:t>
      </w:r>
    </w:p>
    <w:p w14:paraId="273A0C38" w14:textId="77777777" w:rsidR="00E83755" w:rsidRPr="00CC62E2" w:rsidRDefault="00E83755" w:rsidP="00F1703D">
      <w:pPr>
        <w:rPr>
          <w:sz w:val="22"/>
          <w:szCs w:val="21"/>
        </w:rPr>
      </w:pPr>
    </w:p>
    <w:p w14:paraId="6837285D" w14:textId="1EC8B61A" w:rsidR="00C031AA" w:rsidRPr="00CC62E2" w:rsidRDefault="00E632CC" w:rsidP="00CC62E2">
      <w:pPr>
        <w:pStyle w:val="30"/>
        <w:ind w:firstLine="0"/>
        <w:rPr>
          <w:sz w:val="24"/>
          <w:szCs w:val="21"/>
        </w:rPr>
      </w:pPr>
      <w:bookmarkStart w:id="36" w:name="_Toc105536818"/>
      <w:r w:rsidRPr="00CC62E2">
        <w:rPr>
          <w:sz w:val="24"/>
          <w:szCs w:val="21"/>
        </w:rPr>
        <w:t>3</w:t>
      </w:r>
      <w:r w:rsidR="00C031AA" w:rsidRPr="00CC62E2">
        <w:rPr>
          <w:sz w:val="24"/>
          <w:szCs w:val="21"/>
        </w:rPr>
        <w:t>.</w:t>
      </w:r>
      <w:r w:rsidR="00B96245" w:rsidRPr="00CC62E2">
        <w:rPr>
          <w:sz w:val="24"/>
          <w:szCs w:val="21"/>
        </w:rPr>
        <w:t>4</w:t>
      </w:r>
      <w:r w:rsidR="00C031AA" w:rsidRPr="00CC62E2">
        <w:rPr>
          <w:sz w:val="24"/>
          <w:szCs w:val="21"/>
        </w:rPr>
        <w:t>.</w:t>
      </w:r>
      <w:r w:rsidR="00B96245" w:rsidRPr="00CC62E2">
        <w:rPr>
          <w:sz w:val="24"/>
          <w:szCs w:val="21"/>
        </w:rPr>
        <w:t>1</w:t>
      </w:r>
      <w:r w:rsidR="00C031AA" w:rsidRPr="00CC62E2">
        <w:rPr>
          <w:sz w:val="24"/>
          <w:szCs w:val="21"/>
        </w:rPr>
        <w:t xml:space="preserve"> </w:t>
      </w:r>
      <w:r w:rsidR="00665DFA" w:rsidRPr="00CC62E2">
        <w:rPr>
          <w:sz w:val="24"/>
          <w:szCs w:val="21"/>
        </w:rPr>
        <w:t xml:space="preserve">Реализация и эксперименты сети </w:t>
      </w:r>
      <w:r w:rsidR="00FA6F79" w:rsidRPr="00CC62E2">
        <w:rPr>
          <w:sz w:val="24"/>
          <w:szCs w:val="21"/>
          <w:lang w:val="en-US"/>
        </w:rPr>
        <w:t>SGAN</w:t>
      </w:r>
      <w:bookmarkEnd w:id="36"/>
      <w:r w:rsidR="00FA6F79" w:rsidRPr="00CC62E2">
        <w:rPr>
          <w:sz w:val="24"/>
          <w:szCs w:val="21"/>
        </w:rPr>
        <w:t xml:space="preserve"> </w:t>
      </w:r>
    </w:p>
    <w:p w14:paraId="66AA7EA4" w14:textId="04BB8517" w:rsidR="000101FC" w:rsidRDefault="000101FC" w:rsidP="000101FC">
      <w:r>
        <w:t>Обучение происходило при следующих параметрах:</w:t>
      </w:r>
    </w:p>
    <w:p w14:paraId="7A22901F" w14:textId="313E5F9A" w:rsidR="00F1703D" w:rsidRPr="002266E7" w:rsidRDefault="00F1703D" w:rsidP="00F1703D">
      <w:r>
        <w:lastRenderedPageBreak/>
        <w:t xml:space="preserve">Размер </w:t>
      </w:r>
      <w:proofErr w:type="spellStart"/>
      <w:r>
        <w:t>батча</w:t>
      </w:r>
      <w:proofErr w:type="spellEnd"/>
      <w:r w:rsidRPr="002266E7">
        <w:t xml:space="preserve"> = 32</w:t>
      </w:r>
    </w:p>
    <w:p w14:paraId="1AFFED73" w14:textId="77777777" w:rsidR="00F1703D" w:rsidRPr="002266E7" w:rsidRDefault="00F1703D" w:rsidP="00F1703D">
      <w:r>
        <w:rPr>
          <w:lang w:val="en-US"/>
        </w:rPr>
        <w:t>Optimizer</w:t>
      </w:r>
      <w:r w:rsidRPr="002266E7">
        <w:t xml:space="preserve"> = </w:t>
      </w:r>
      <w:r>
        <w:rPr>
          <w:lang w:val="en-US"/>
        </w:rPr>
        <w:t>Adam</w:t>
      </w:r>
    </w:p>
    <w:p w14:paraId="674515BD" w14:textId="05FB1061" w:rsidR="00F1703D" w:rsidRPr="00E83755" w:rsidRDefault="00F1703D" w:rsidP="00F1703D">
      <w:pPr>
        <w:rPr>
          <w:vertAlign w:val="superscript"/>
        </w:rPr>
      </w:pPr>
      <w:r>
        <w:t xml:space="preserve">Скорость обучения </w:t>
      </w:r>
      <w:r w:rsidRPr="00E83755">
        <w:t>= 0.00</w:t>
      </w:r>
      <w:r w:rsidR="00686C42">
        <w:t>3</w:t>
      </w:r>
    </w:p>
    <w:p w14:paraId="605FE001" w14:textId="7ECD18A7" w:rsidR="00F1703D" w:rsidRPr="00194F55" w:rsidRDefault="00E83755" w:rsidP="00F1703D">
      <w:r>
        <w:t>Регуляризация</w:t>
      </w:r>
      <w:r w:rsidRPr="00E83755">
        <w:t xml:space="preserve"> </w:t>
      </w:r>
      <w:r>
        <w:rPr>
          <w:lang w:val="en-GB"/>
        </w:rPr>
        <w:t>L</w:t>
      </w:r>
      <w:r w:rsidRPr="00E83755">
        <w:t>2</w:t>
      </w:r>
      <w:r w:rsidR="00F1703D" w:rsidRPr="00E83755">
        <w:t xml:space="preserve"> = 1</w:t>
      </w:r>
      <w:r w:rsidR="00F1703D">
        <w:rPr>
          <w:lang w:val="en-US"/>
        </w:rPr>
        <w:t>e</w:t>
      </w:r>
      <w:r w:rsidR="00F1703D" w:rsidRPr="00E83755">
        <w:t>-</w:t>
      </w:r>
      <w:r w:rsidR="00686C42">
        <w:t>5</w:t>
      </w:r>
    </w:p>
    <w:p w14:paraId="5921793A" w14:textId="1A8EA7BD" w:rsidR="00F1703D" w:rsidRPr="00F1703D" w:rsidRDefault="00F1703D" w:rsidP="00F1703D">
      <w:r>
        <w:t>Размер фильтров дискриминатора: (5, 5)</w:t>
      </w:r>
    </w:p>
    <w:p w14:paraId="0A536EF9" w14:textId="02BFA4F6" w:rsidR="00F1703D" w:rsidRPr="00F1703D" w:rsidRDefault="00F1703D" w:rsidP="00F1703D">
      <w:r>
        <w:t>Размер фильтров генератора: (7, 7)</w:t>
      </w:r>
    </w:p>
    <w:p w14:paraId="758A3967" w14:textId="52A21318" w:rsidR="007932FA" w:rsidRDefault="00C80233" w:rsidP="00C605FF">
      <w:r>
        <w:t xml:space="preserve">Визуализация архитектуры посредством библиотечной функции </w:t>
      </w:r>
      <w:r>
        <w:rPr>
          <w:lang w:val="en-US"/>
        </w:rPr>
        <w:t>plot</w:t>
      </w:r>
      <w:r w:rsidRPr="00550C78">
        <w:t>_</w:t>
      </w:r>
      <w:proofErr w:type="gramStart"/>
      <w:r>
        <w:rPr>
          <w:lang w:val="en-US"/>
        </w:rPr>
        <w:t>model</w:t>
      </w:r>
      <w:r w:rsidRPr="00550C78">
        <w:t>(</w:t>
      </w:r>
      <w:proofErr w:type="gramEnd"/>
      <w:r w:rsidRPr="00550C78">
        <w:t>)</w:t>
      </w:r>
      <w:r w:rsidR="00360C13">
        <w:t xml:space="preserve"> на рисунк</w:t>
      </w:r>
      <w:r w:rsidR="00F23BB2">
        <w:t>ах №</w:t>
      </w:r>
      <w:r w:rsidR="00360C13">
        <w:t xml:space="preserve"> 13 и </w:t>
      </w:r>
      <w:r w:rsidR="00F23BB2">
        <w:t>№</w:t>
      </w:r>
      <w:r w:rsidR="00360C13">
        <w:t>14</w:t>
      </w:r>
      <w:r>
        <w:t>:</w:t>
      </w:r>
    </w:p>
    <w:p w14:paraId="0A3D0211" w14:textId="47068745" w:rsidR="00E04AF7" w:rsidRDefault="00E04AF7" w:rsidP="00282D84">
      <w:pPr>
        <w:jc w:val="center"/>
        <w:rPr>
          <w:i/>
          <w:iCs/>
          <w:noProof/>
        </w:rPr>
      </w:pPr>
      <w:r>
        <w:rPr>
          <w:i/>
          <w:iCs/>
          <w:noProof/>
        </w:rPr>
        <w:drawing>
          <wp:anchor distT="0" distB="0" distL="114300" distR="114300" simplePos="0" relativeHeight="251682816" behindDoc="0" locked="0" layoutInCell="1" allowOverlap="1" wp14:anchorId="62D91185" wp14:editId="2D2ACA99">
            <wp:simplePos x="0" y="0"/>
            <wp:positionH relativeFrom="margin">
              <wp:align>center</wp:align>
            </wp:positionH>
            <wp:positionV relativeFrom="paragraph">
              <wp:posOffset>281882</wp:posOffset>
            </wp:positionV>
            <wp:extent cx="4987290" cy="4987290"/>
            <wp:effectExtent l="0" t="0" r="3810" b="381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290" cy="498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72868C" w14:textId="77777777" w:rsidR="00E04AF7" w:rsidRDefault="00E04AF7" w:rsidP="00282D84">
      <w:pPr>
        <w:jc w:val="center"/>
        <w:rPr>
          <w:i/>
          <w:iCs/>
        </w:rPr>
      </w:pPr>
    </w:p>
    <w:p w14:paraId="62C2B921" w14:textId="3F4BFE96" w:rsidR="00282D84" w:rsidRDefault="00282D84" w:rsidP="00282D84">
      <w:pPr>
        <w:jc w:val="center"/>
        <w:rPr>
          <w:i/>
          <w:iCs/>
        </w:rPr>
      </w:pPr>
      <w:r w:rsidRPr="00282D84">
        <w:rPr>
          <w:i/>
          <w:iCs/>
        </w:rPr>
        <w:t xml:space="preserve">Рис. </w:t>
      </w:r>
      <w:r w:rsidR="003574C1">
        <w:rPr>
          <w:i/>
          <w:iCs/>
        </w:rPr>
        <w:t>13</w:t>
      </w:r>
      <w:r w:rsidRPr="00282D84">
        <w:rPr>
          <w:i/>
          <w:iCs/>
        </w:rPr>
        <w:t xml:space="preserve"> </w:t>
      </w:r>
      <w:r>
        <w:rPr>
          <w:i/>
          <w:iCs/>
        </w:rPr>
        <w:t xml:space="preserve">Архитектура генератора </w:t>
      </w:r>
    </w:p>
    <w:p w14:paraId="47E2C0C6" w14:textId="7F08C741" w:rsidR="006D4AEC" w:rsidRDefault="006D4AEC">
      <w:pPr>
        <w:rPr>
          <w:i/>
          <w:iCs/>
        </w:rPr>
      </w:pPr>
      <w:r>
        <w:rPr>
          <w:i/>
          <w:iCs/>
        </w:rPr>
        <w:br w:type="page"/>
      </w:r>
    </w:p>
    <w:p w14:paraId="4BAEC333" w14:textId="608034DC" w:rsidR="00E04AF7" w:rsidRDefault="00E04AF7" w:rsidP="00E04AF7">
      <w:pPr>
        <w:jc w:val="center"/>
        <w:rPr>
          <w:i/>
          <w:iCs/>
        </w:rPr>
      </w:pPr>
      <w:r>
        <w:rPr>
          <w:i/>
          <w:iCs/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490D25C7" wp14:editId="21A12D1A">
            <wp:simplePos x="0" y="0"/>
            <wp:positionH relativeFrom="page">
              <wp:align>center</wp:align>
            </wp:positionH>
            <wp:positionV relativeFrom="paragraph">
              <wp:posOffset>577</wp:posOffset>
            </wp:positionV>
            <wp:extent cx="5124450" cy="6126480"/>
            <wp:effectExtent l="0" t="0" r="0" b="762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86AF7A" w14:textId="5B6E6C9C" w:rsidR="00E04AF7" w:rsidRDefault="00E04AF7" w:rsidP="00E04AF7">
      <w:pPr>
        <w:jc w:val="center"/>
        <w:rPr>
          <w:i/>
          <w:iCs/>
        </w:rPr>
      </w:pPr>
      <w:r w:rsidRPr="00282D84">
        <w:rPr>
          <w:i/>
          <w:iCs/>
        </w:rPr>
        <w:t xml:space="preserve">Рис. </w:t>
      </w:r>
      <w:r>
        <w:rPr>
          <w:i/>
          <w:iCs/>
        </w:rPr>
        <w:t>14</w:t>
      </w:r>
      <w:r w:rsidRPr="00282D84">
        <w:rPr>
          <w:i/>
          <w:iCs/>
        </w:rPr>
        <w:t xml:space="preserve"> </w:t>
      </w:r>
      <w:r>
        <w:rPr>
          <w:i/>
          <w:iCs/>
        </w:rPr>
        <w:t xml:space="preserve">Архитектура дискриминатора </w:t>
      </w:r>
    </w:p>
    <w:p w14:paraId="36497FCE" w14:textId="3CB8C13A" w:rsidR="00FF445D" w:rsidRDefault="00FF445D" w:rsidP="00E04AF7">
      <w:pPr>
        <w:jc w:val="center"/>
        <w:rPr>
          <w:i/>
          <w:iCs/>
        </w:rPr>
      </w:pPr>
    </w:p>
    <w:p w14:paraId="16D99B2D" w14:textId="65E0B719" w:rsidR="006D4AEC" w:rsidRDefault="006D4AEC">
      <w:pPr>
        <w:rPr>
          <w:i/>
          <w:iCs/>
        </w:rPr>
      </w:pPr>
      <w:r>
        <w:rPr>
          <w:i/>
          <w:iCs/>
        </w:rPr>
        <w:br w:type="page"/>
      </w:r>
    </w:p>
    <w:p w14:paraId="3866D10B" w14:textId="588A1A08" w:rsidR="00FF445D" w:rsidRPr="00C4456B" w:rsidRDefault="00FF445D" w:rsidP="00FF445D">
      <w:r>
        <w:lastRenderedPageBreak/>
        <w:t>Пример сгенерированных нейросетью карт высот</w:t>
      </w:r>
      <w:r w:rsidR="005449E0">
        <w:t>:</w:t>
      </w:r>
    </w:p>
    <w:p w14:paraId="168962F2" w14:textId="1D4C317B" w:rsidR="000101FC" w:rsidRPr="000645F1" w:rsidRDefault="000101FC" w:rsidP="00282D8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FAB2422" wp14:editId="52E50C2F">
            <wp:extent cx="3057525" cy="3048000"/>
            <wp:effectExtent l="0" t="0" r="9525" b="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30575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F5F1" w14:textId="6944B161" w:rsidR="000101FC" w:rsidRDefault="000101FC" w:rsidP="00282D84">
      <w:pPr>
        <w:jc w:val="center"/>
        <w:rPr>
          <w:i/>
          <w:iCs/>
        </w:rPr>
      </w:pPr>
      <w:r w:rsidRPr="00282D84">
        <w:rPr>
          <w:i/>
          <w:iCs/>
        </w:rPr>
        <w:t xml:space="preserve">Рис. </w:t>
      </w:r>
      <w:r w:rsidRPr="000101FC">
        <w:rPr>
          <w:i/>
          <w:iCs/>
        </w:rPr>
        <w:t>1</w:t>
      </w:r>
      <w:r w:rsidR="003574C1">
        <w:rPr>
          <w:i/>
          <w:iCs/>
        </w:rPr>
        <w:t>5</w:t>
      </w:r>
      <w:r w:rsidRPr="00282D84">
        <w:rPr>
          <w:i/>
          <w:iCs/>
        </w:rPr>
        <w:t xml:space="preserve"> </w:t>
      </w:r>
      <w:r>
        <w:rPr>
          <w:i/>
          <w:iCs/>
        </w:rPr>
        <w:t xml:space="preserve">Сгенерированные </w:t>
      </w:r>
      <w:r w:rsidR="00360C13">
        <w:rPr>
          <w:i/>
          <w:iCs/>
          <w:lang w:val="en-US"/>
        </w:rPr>
        <w:t>SGAN</w:t>
      </w:r>
      <w:r>
        <w:rPr>
          <w:i/>
          <w:iCs/>
        </w:rPr>
        <w:t xml:space="preserve"> изображения на </w:t>
      </w:r>
      <w:r w:rsidR="00FF445D" w:rsidRPr="00FF445D">
        <w:rPr>
          <w:i/>
          <w:iCs/>
        </w:rPr>
        <w:t>8800</w:t>
      </w:r>
      <w:r>
        <w:rPr>
          <w:i/>
          <w:iCs/>
        </w:rPr>
        <w:t xml:space="preserve"> </w:t>
      </w:r>
      <w:commentRangeStart w:id="37"/>
      <w:commentRangeStart w:id="38"/>
      <w:r>
        <w:rPr>
          <w:i/>
          <w:iCs/>
        </w:rPr>
        <w:t>итерации</w:t>
      </w:r>
      <w:commentRangeEnd w:id="37"/>
      <w:r w:rsidR="00CF05CA">
        <w:rPr>
          <w:rStyle w:val="a4"/>
        </w:rPr>
        <w:commentReference w:id="37"/>
      </w:r>
      <w:commentRangeEnd w:id="38"/>
      <w:r w:rsidR="007B0F65">
        <w:rPr>
          <w:rStyle w:val="a4"/>
        </w:rPr>
        <w:commentReference w:id="38"/>
      </w:r>
    </w:p>
    <w:p w14:paraId="4418263E" w14:textId="004F166C" w:rsidR="000101FC" w:rsidRDefault="000101FC" w:rsidP="00282D84">
      <w:pPr>
        <w:jc w:val="center"/>
      </w:pPr>
    </w:p>
    <w:p w14:paraId="751BD458" w14:textId="56E24619" w:rsidR="00C61F96" w:rsidRDefault="00C61F96" w:rsidP="00282D84">
      <w:pPr>
        <w:jc w:val="center"/>
      </w:pPr>
      <w:r>
        <w:rPr>
          <w:noProof/>
        </w:rPr>
        <w:drawing>
          <wp:inline distT="0" distB="0" distL="0" distR="0" wp14:anchorId="150D0514" wp14:editId="7B216997">
            <wp:extent cx="5940425" cy="3688080"/>
            <wp:effectExtent l="0" t="0" r="3175" b="7620"/>
            <wp:docPr id="26" name="Рисунок 26" descr="Изображение выглядит как природа, конькобеж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природа, конькобежный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217FD" w14:textId="5906607B" w:rsidR="00C61F96" w:rsidRDefault="00C61F96" w:rsidP="00C61F96">
      <w:pPr>
        <w:jc w:val="center"/>
      </w:pPr>
      <w:r>
        <w:rPr>
          <w:i/>
          <w:iCs/>
        </w:rPr>
        <w:t>Р</w:t>
      </w:r>
      <w:r w:rsidRPr="00282D84">
        <w:rPr>
          <w:i/>
          <w:iCs/>
        </w:rPr>
        <w:t xml:space="preserve">ис. </w:t>
      </w:r>
      <w:r>
        <w:rPr>
          <w:i/>
          <w:iCs/>
        </w:rPr>
        <w:t>16</w:t>
      </w:r>
      <w:r w:rsidRPr="00282D84">
        <w:rPr>
          <w:i/>
          <w:iCs/>
        </w:rPr>
        <w:t xml:space="preserve"> </w:t>
      </w:r>
      <w:r>
        <w:rPr>
          <w:i/>
          <w:iCs/>
        </w:rPr>
        <w:t xml:space="preserve">Визуализация </w:t>
      </w:r>
      <w:r>
        <w:rPr>
          <w:i/>
          <w:iCs/>
        </w:rPr>
        <w:t>первого</w:t>
      </w:r>
      <w:r>
        <w:rPr>
          <w:i/>
          <w:iCs/>
        </w:rPr>
        <w:t xml:space="preserve"> </w:t>
      </w:r>
      <w:r>
        <w:rPr>
          <w:i/>
          <w:iCs/>
        </w:rPr>
        <w:t xml:space="preserve">изображения из рисунка </w:t>
      </w:r>
      <w:r w:rsidR="005449E0">
        <w:rPr>
          <w:i/>
          <w:iCs/>
        </w:rPr>
        <w:t>№</w:t>
      </w:r>
      <w:r>
        <w:rPr>
          <w:i/>
          <w:iCs/>
        </w:rPr>
        <w:t xml:space="preserve">15 </w:t>
      </w:r>
    </w:p>
    <w:p w14:paraId="41A8141C" w14:textId="77777777" w:rsidR="00C61F96" w:rsidRPr="000101FC" w:rsidRDefault="00C61F96" w:rsidP="00282D84">
      <w:pPr>
        <w:jc w:val="center"/>
      </w:pPr>
    </w:p>
    <w:p w14:paraId="5A5A36F5" w14:textId="7495FDDF" w:rsidR="007932FA" w:rsidRDefault="00551502" w:rsidP="007B347C">
      <w:r>
        <w:rPr>
          <w:noProof/>
        </w:rPr>
        <w:lastRenderedPageBreak/>
        <w:drawing>
          <wp:inline distT="0" distB="0" distL="0" distR="0" wp14:anchorId="3939435B" wp14:editId="470A6196">
            <wp:extent cx="5940425" cy="4154805"/>
            <wp:effectExtent l="0" t="0" r="3175" b="0"/>
            <wp:docPr id="11" name="Рисунок 11" descr="Изображение выглядит как природа, гора, конькобеж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природа, гора, конькобежный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E572B" w14:textId="649AD7AE" w:rsidR="00282D84" w:rsidRDefault="00282D84" w:rsidP="00282D84">
      <w:pPr>
        <w:jc w:val="center"/>
        <w:rPr>
          <w:i/>
          <w:iCs/>
        </w:rPr>
      </w:pPr>
      <w:r>
        <w:rPr>
          <w:i/>
          <w:iCs/>
        </w:rPr>
        <w:t>Р</w:t>
      </w:r>
      <w:r w:rsidRPr="00282D84">
        <w:rPr>
          <w:i/>
          <w:iCs/>
        </w:rPr>
        <w:t xml:space="preserve">ис. </w:t>
      </w:r>
      <w:r w:rsidR="00C61F96">
        <w:rPr>
          <w:i/>
          <w:iCs/>
        </w:rPr>
        <w:t>1</w:t>
      </w:r>
      <w:r w:rsidR="00C61F96">
        <w:rPr>
          <w:i/>
          <w:iCs/>
        </w:rPr>
        <w:t>7</w:t>
      </w:r>
      <w:r w:rsidR="00C61F96" w:rsidRPr="00282D84">
        <w:rPr>
          <w:i/>
          <w:iCs/>
        </w:rPr>
        <w:t xml:space="preserve"> </w:t>
      </w:r>
      <w:r w:rsidR="000101FC">
        <w:rPr>
          <w:i/>
          <w:iCs/>
        </w:rPr>
        <w:t xml:space="preserve">Визуализация </w:t>
      </w:r>
      <w:r w:rsidR="00360C13">
        <w:rPr>
          <w:i/>
          <w:iCs/>
        </w:rPr>
        <w:t>второго</w:t>
      </w:r>
      <w:r w:rsidR="00360C13">
        <w:rPr>
          <w:i/>
          <w:iCs/>
        </w:rPr>
        <w:t xml:space="preserve"> </w:t>
      </w:r>
      <w:r w:rsidR="000101FC">
        <w:rPr>
          <w:i/>
          <w:iCs/>
        </w:rPr>
        <w:t>изображения</w:t>
      </w:r>
      <w:r w:rsidR="00913AF4">
        <w:rPr>
          <w:i/>
          <w:iCs/>
        </w:rPr>
        <w:t xml:space="preserve"> из рисунка</w:t>
      </w:r>
      <w:r w:rsidR="004D0B2B">
        <w:rPr>
          <w:i/>
          <w:iCs/>
        </w:rPr>
        <w:t xml:space="preserve"> </w:t>
      </w:r>
      <w:r w:rsidR="005449E0">
        <w:rPr>
          <w:i/>
          <w:iCs/>
        </w:rPr>
        <w:t>№</w:t>
      </w:r>
      <w:r w:rsidR="004D0B2B">
        <w:rPr>
          <w:i/>
          <w:iCs/>
        </w:rPr>
        <w:t>15</w:t>
      </w:r>
      <w:r>
        <w:rPr>
          <w:i/>
          <w:iCs/>
        </w:rPr>
        <w:t xml:space="preserve"> </w:t>
      </w:r>
    </w:p>
    <w:p w14:paraId="2DA3B500" w14:textId="77777777" w:rsidR="00C61F96" w:rsidRDefault="00C61F96" w:rsidP="00282D84">
      <w:pPr>
        <w:jc w:val="center"/>
      </w:pPr>
    </w:p>
    <w:p w14:paraId="2F4EC2F7" w14:textId="5933B303" w:rsidR="007932FA" w:rsidRDefault="00C61F96" w:rsidP="001F32A8">
      <w:r>
        <w:rPr>
          <w:noProof/>
        </w:rPr>
        <w:drawing>
          <wp:inline distT="0" distB="0" distL="0" distR="0" wp14:anchorId="2F67646A" wp14:editId="08D3A576">
            <wp:extent cx="5940425" cy="3968115"/>
            <wp:effectExtent l="0" t="0" r="3175" b="0"/>
            <wp:docPr id="29" name="Рисунок 29" descr="Изображение выглядит как природ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природа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19BAC" w14:textId="28D34CAC" w:rsidR="00C61F96" w:rsidRDefault="00C61F96" w:rsidP="00C61F96">
      <w:pPr>
        <w:jc w:val="center"/>
        <w:rPr>
          <w:i/>
          <w:iCs/>
        </w:rPr>
      </w:pPr>
      <w:r>
        <w:rPr>
          <w:i/>
          <w:iCs/>
        </w:rPr>
        <w:t>Р</w:t>
      </w:r>
      <w:r w:rsidRPr="00282D84">
        <w:rPr>
          <w:i/>
          <w:iCs/>
        </w:rPr>
        <w:t xml:space="preserve">ис. </w:t>
      </w:r>
      <w:r>
        <w:rPr>
          <w:i/>
          <w:iCs/>
        </w:rPr>
        <w:t>1</w:t>
      </w:r>
      <w:r>
        <w:rPr>
          <w:i/>
          <w:iCs/>
        </w:rPr>
        <w:t>8</w:t>
      </w:r>
      <w:r w:rsidRPr="00282D84">
        <w:rPr>
          <w:i/>
          <w:iCs/>
        </w:rPr>
        <w:t xml:space="preserve"> </w:t>
      </w:r>
      <w:r>
        <w:rPr>
          <w:i/>
          <w:iCs/>
        </w:rPr>
        <w:t xml:space="preserve">Визуализация </w:t>
      </w:r>
      <w:r>
        <w:rPr>
          <w:i/>
          <w:iCs/>
        </w:rPr>
        <w:t>третьего</w:t>
      </w:r>
      <w:r>
        <w:rPr>
          <w:i/>
          <w:iCs/>
        </w:rPr>
        <w:t xml:space="preserve"> </w:t>
      </w:r>
      <w:r>
        <w:rPr>
          <w:i/>
          <w:iCs/>
        </w:rPr>
        <w:t xml:space="preserve">изображения из рисунка </w:t>
      </w:r>
      <w:r w:rsidR="005449E0">
        <w:rPr>
          <w:i/>
          <w:iCs/>
        </w:rPr>
        <w:t>№</w:t>
      </w:r>
      <w:r>
        <w:rPr>
          <w:i/>
          <w:iCs/>
        </w:rPr>
        <w:t xml:space="preserve">15 </w:t>
      </w:r>
    </w:p>
    <w:p w14:paraId="2E771B03" w14:textId="0C6B7A03" w:rsidR="007932FA" w:rsidRDefault="00E632CC" w:rsidP="00CC62E2">
      <w:pPr>
        <w:pStyle w:val="30"/>
        <w:ind w:firstLine="0"/>
      </w:pPr>
      <w:bookmarkStart w:id="39" w:name="_Toc105536819"/>
      <w:r>
        <w:lastRenderedPageBreak/>
        <w:t>3</w:t>
      </w:r>
      <w:r w:rsidR="007932FA">
        <w:t xml:space="preserve">.4.2 </w:t>
      </w:r>
      <w:r w:rsidR="00665DFA">
        <w:t xml:space="preserve">Реализация и эксперименты сети </w:t>
      </w:r>
      <w:r w:rsidR="0095004D">
        <w:rPr>
          <w:lang w:val="en-US"/>
        </w:rPr>
        <w:t>U</w:t>
      </w:r>
      <w:r w:rsidR="0095004D" w:rsidRPr="00AA1346">
        <w:t>-</w:t>
      </w:r>
      <w:r w:rsidR="0095004D">
        <w:rPr>
          <w:lang w:val="en-US"/>
        </w:rPr>
        <w:t>net</w:t>
      </w:r>
      <w:bookmarkEnd w:id="39"/>
      <w:r w:rsidR="007932FA">
        <w:t xml:space="preserve"> </w:t>
      </w:r>
    </w:p>
    <w:p w14:paraId="32071806" w14:textId="77777777" w:rsidR="00E83755" w:rsidRDefault="00E83755" w:rsidP="00E83755">
      <w:r>
        <w:t>Обучение происходило при следующих параметрах:</w:t>
      </w:r>
    </w:p>
    <w:p w14:paraId="5531728C" w14:textId="02CEE2DB" w:rsidR="00E83755" w:rsidRPr="00E83755" w:rsidRDefault="00E83755" w:rsidP="00E83755">
      <w:r>
        <w:t xml:space="preserve">Размер </w:t>
      </w:r>
      <w:proofErr w:type="spellStart"/>
      <w:r>
        <w:t>батча</w:t>
      </w:r>
      <w:proofErr w:type="spellEnd"/>
      <w:r w:rsidRPr="00E83755">
        <w:t xml:space="preserve"> = </w:t>
      </w:r>
      <w:r w:rsidR="00665DFA">
        <w:t>32</w:t>
      </w:r>
    </w:p>
    <w:p w14:paraId="650452ED" w14:textId="2C21905B" w:rsidR="00E83755" w:rsidRPr="00E83755" w:rsidRDefault="00E83755" w:rsidP="00E83755">
      <w:r>
        <w:rPr>
          <w:lang w:val="en-US"/>
        </w:rPr>
        <w:t>Optimizer</w:t>
      </w:r>
      <w:r w:rsidRPr="00E83755">
        <w:t xml:space="preserve"> = </w:t>
      </w:r>
      <w:r>
        <w:rPr>
          <w:lang w:val="en-US"/>
        </w:rPr>
        <w:t>Adam</w:t>
      </w:r>
    </w:p>
    <w:p w14:paraId="1372E9AF" w14:textId="77777777" w:rsidR="00E83755" w:rsidRDefault="00E83755" w:rsidP="00E83755">
      <w:r>
        <w:t xml:space="preserve">Скорость обучения </w:t>
      </w:r>
      <w:r w:rsidRPr="00E83755">
        <w:t>= 0.002</w:t>
      </w:r>
    </w:p>
    <w:p w14:paraId="5D449CE5" w14:textId="0B3D3167" w:rsidR="00E83755" w:rsidRPr="00E83755" w:rsidRDefault="00E83755" w:rsidP="00E83755">
      <w:r>
        <w:t>Регуляризация</w:t>
      </w:r>
      <w:r w:rsidRPr="00E83755">
        <w:t xml:space="preserve"> </w:t>
      </w:r>
      <w:r>
        <w:rPr>
          <w:lang w:val="en-GB"/>
        </w:rPr>
        <w:t>L</w:t>
      </w:r>
      <w:r w:rsidRPr="00E83755">
        <w:t>2 = 1</w:t>
      </w:r>
      <w:r>
        <w:rPr>
          <w:lang w:val="en-US"/>
        </w:rPr>
        <w:t>e</w:t>
      </w:r>
      <w:r w:rsidRPr="00E83755">
        <w:t>-</w:t>
      </w:r>
      <w:r>
        <w:t>5</w:t>
      </w:r>
    </w:p>
    <w:p w14:paraId="2C43E3EB" w14:textId="09E7D47F" w:rsidR="00E83755" w:rsidRPr="00F1703D" w:rsidRDefault="00E83755" w:rsidP="00E83755">
      <w:r>
        <w:t>Размер фильтров дискриминатора: (5, 5)</w:t>
      </w:r>
    </w:p>
    <w:p w14:paraId="438B8956" w14:textId="405BBFCC" w:rsidR="00E83755" w:rsidRDefault="00E83755" w:rsidP="00E83755">
      <w:r>
        <w:t>Размер фильтров генератора: (7, 7)</w:t>
      </w:r>
    </w:p>
    <w:p w14:paraId="1AD9C50F" w14:textId="2F69A306" w:rsidR="00E83755" w:rsidRDefault="00E83755" w:rsidP="00E83755"/>
    <w:p w14:paraId="029FD71A" w14:textId="713ADA4A" w:rsidR="00E83755" w:rsidRDefault="00E83755" w:rsidP="00E83755">
      <w:r w:rsidRPr="00E83755">
        <w:t xml:space="preserve">Визуализация архитектуры посредством библиотечной функции </w:t>
      </w:r>
      <w:r w:rsidRPr="00E83755">
        <w:rPr>
          <w:lang w:val="en-US"/>
        </w:rPr>
        <w:t>plot</w:t>
      </w:r>
      <w:r w:rsidRPr="00E83755">
        <w:t>_</w:t>
      </w:r>
      <w:proofErr w:type="gramStart"/>
      <w:r w:rsidRPr="00E83755">
        <w:rPr>
          <w:lang w:val="en-US"/>
        </w:rPr>
        <w:t>model</w:t>
      </w:r>
      <w:r w:rsidRPr="00E83755">
        <w:t>(</w:t>
      </w:r>
      <w:proofErr w:type="gramEnd"/>
      <w:r w:rsidRPr="00E83755">
        <w:t>)</w:t>
      </w:r>
      <w:r w:rsidR="00C61F96">
        <w:t xml:space="preserve"> </w:t>
      </w:r>
      <w:r w:rsidR="00C61F96">
        <w:t>на рисунк</w:t>
      </w:r>
      <w:r w:rsidR="005449E0">
        <w:t>ах №</w:t>
      </w:r>
      <w:r w:rsidR="00C61F96">
        <w:t>1</w:t>
      </w:r>
      <w:r w:rsidR="00C61F96">
        <w:t>9</w:t>
      </w:r>
      <w:r w:rsidR="00C61F96">
        <w:t xml:space="preserve"> и </w:t>
      </w:r>
      <w:r w:rsidR="005449E0">
        <w:t>№</w:t>
      </w:r>
      <w:r w:rsidR="00C61F96">
        <w:t>20</w:t>
      </w:r>
      <w:r w:rsidRPr="00E83755">
        <w:t>:</w:t>
      </w:r>
    </w:p>
    <w:p w14:paraId="49A63B23" w14:textId="26DB599E" w:rsidR="00E83755" w:rsidRDefault="00FC5974" w:rsidP="00C605FF">
      <w:r w:rsidRPr="00E83755">
        <w:rPr>
          <w:noProof/>
          <w:highlight w:val="yellow"/>
        </w:rPr>
        <w:lastRenderedPageBreak/>
        <w:drawing>
          <wp:anchor distT="0" distB="0" distL="114300" distR="114300" simplePos="0" relativeHeight="251662336" behindDoc="0" locked="0" layoutInCell="1" allowOverlap="1" wp14:anchorId="502083E5" wp14:editId="0D2F90E5">
            <wp:simplePos x="0" y="0"/>
            <wp:positionH relativeFrom="column">
              <wp:posOffset>1017359</wp:posOffset>
            </wp:positionH>
            <wp:positionV relativeFrom="paragraph">
              <wp:posOffset>222234</wp:posOffset>
            </wp:positionV>
            <wp:extent cx="4072890" cy="8201025"/>
            <wp:effectExtent l="0" t="0" r="3810" b="9525"/>
            <wp:wrapTopAndBottom/>
            <wp:docPr id="22" name="Рисунок 22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стол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2890" cy="820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8B2698" w14:textId="578BBCEB" w:rsidR="00E83755" w:rsidRDefault="00E83755" w:rsidP="00C605FF"/>
    <w:p w14:paraId="1807DA69" w14:textId="124FFB48" w:rsidR="00E83755" w:rsidRDefault="00E83755" w:rsidP="00E83755">
      <w:pPr>
        <w:jc w:val="center"/>
      </w:pPr>
      <w:r>
        <w:rPr>
          <w:i/>
          <w:iCs/>
        </w:rPr>
        <w:t>Р</w:t>
      </w:r>
      <w:r w:rsidRPr="00282D84">
        <w:rPr>
          <w:i/>
          <w:iCs/>
        </w:rPr>
        <w:t xml:space="preserve">ис. </w:t>
      </w:r>
      <w:r>
        <w:rPr>
          <w:i/>
          <w:iCs/>
        </w:rPr>
        <w:t>1</w:t>
      </w:r>
      <w:r w:rsidR="00C61F96">
        <w:rPr>
          <w:i/>
          <w:iCs/>
        </w:rPr>
        <w:t>9</w:t>
      </w:r>
      <w:r w:rsidRPr="00282D84">
        <w:rPr>
          <w:i/>
          <w:iCs/>
        </w:rPr>
        <w:t xml:space="preserve"> </w:t>
      </w:r>
      <w:r w:rsidR="00FC5974">
        <w:rPr>
          <w:i/>
          <w:iCs/>
        </w:rPr>
        <w:t>Архитектура дискриминатора</w:t>
      </w:r>
      <w:r>
        <w:rPr>
          <w:i/>
          <w:iCs/>
        </w:rPr>
        <w:t xml:space="preserve"> </w:t>
      </w:r>
    </w:p>
    <w:p w14:paraId="7B4542F5" w14:textId="6469D11C" w:rsidR="00FA6F79" w:rsidRPr="00B96245" w:rsidRDefault="00FA6F79" w:rsidP="00C605FF"/>
    <w:p w14:paraId="3FF45F70" w14:textId="11CAEC49" w:rsidR="00C4456B" w:rsidRDefault="006F1B36" w:rsidP="00C4456B">
      <w:pPr>
        <w:jc w:val="center"/>
        <w:rPr>
          <w:i/>
          <w:iCs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1A4228AC" wp14:editId="08A33362">
            <wp:simplePos x="0" y="0"/>
            <wp:positionH relativeFrom="page">
              <wp:align>center</wp:align>
            </wp:positionH>
            <wp:positionV relativeFrom="paragraph">
              <wp:posOffset>16625</wp:posOffset>
            </wp:positionV>
            <wp:extent cx="4580255" cy="8982710"/>
            <wp:effectExtent l="0" t="0" r="0" b="889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255" cy="898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456B" w:rsidRPr="00C4456B">
        <w:rPr>
          <w:i/>
          <w:iCs/>
        </w:rPr>
        <w:t xml:space="preserve"> </w:t>
      </w:r>
      <w:r w:rsidR="00C4456B">
        <w:rPr>
          <w:i/>
          <w:iCs/>
        </w:rPr>
        <w:t>Р</w:t>
      </w:r>
      <w:r w:rsidR="00C4456B" w:rsidRPr="00282D84">
        <w:rPr>
          <w:i/>
          <w:iCs/>
        </w:rPr>
        <w:t xml:space="preserve">ис. </w:t>
      </w:r>
      <w:r w:rsidR="00C61F96">
        <w:rPr>
          <w:i/>
          <w:iCs/>
        </w:rPr>
        <w:t>20</w:t>
      </w:r>
      <w:r w:rsidR="00C61F96" w:rsidRPr="00282D84">
        <w:rPr>
          <w:i/>
          <w:iCs/>
        </w:rPr>
        <w:t xml:space="preserve"> </w:t>
      </w:r>
      <w:r w:rsidR="00C4456B">
        <w:rPr>
          <w:i/>
          <w:iCs/>
        </w:rPr>
        <w:t>Архитектура генератора</w:t>
      </w:r>
    </w:p>
    <w:p w14:paraId="760E1B38" w14:textId="3C961D71" w:rsidR="00D2318E" w:rsidRPr="00C4456B" w:rsidRDefault="00D2318E" w:rsidP="0077449C">
      <w:r>
        <w:lastRenderedPageBreak/>
        <w:t xml:space="preserve">Пример сгенерированных нейросетью </w:t>
      </w:r>
      <w:r w:rsidR="000233C5">
        <w:t>карт высот</w:t>
      </w:r>
      <w:r w:rsidR="005449E0">
        <w:t>.</w:t>
      </w:r>
    </w:p>
    <w:p w14:paraId="3404372A" w14:textId="54000EFC" w:rsidR="0077449C" w:rsidRDefault="00C4456B" w:rsidP="0077449C">
      <w:r>
        <w:rPr>
          <w:noProof/>
        </w:rPr>
        <w:drawing>
          <wp:anchor distT="0" distB="0" distL="114300" distR="114300" simplePos="0" relativeHeight="251673600" behindDoc="0" locked="0" layoutInCell="1" allowOverlap="1" wp14:anchorId="07DB1632" wp14:editId="6469DC82">
            <wp:simplePos x="0" y="0"/>
            <wp:positionH relativeFrom="margin">
              <wp:posOffset>280664</wp:posOffset>
            </wp:positionH>
            <wp:positionV relativeFrom="paragraph">
              <wp:posOffset>212536</wp:posOffset>
            </wp:positionV>
            <wp:extent cx="4886325" cy="4800600"/>
            <wp:effectExtent l="0" t="0" r="9525" b="0"/>
            <wp:wrapTopAndBottom/>
            <wp:docPr id="23" name="Рисунок 23" descr="Изображение выглядит как окно, с плитко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окно, с плиткой&#10;&#10;Автоматически созданное описание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318E">
        <w:t xml:space="preserve">Результат был получен на </w:t>
      </w:r>
      <w:r w:rsidR="00FA2B97" w:rsidRPr="00E04AF7">
        <w:t>43</w:t>
      </w:r>
      <w:r w:rsidR="00D2318E">
        <w:t xml:space="preserve">00 </w:t>
      </w:r>
      <w:r w:rsidR="007B0F65">
        <w:t>итерации</w:t>
      </w:r>
      <w:r w:rsidR="00D2318E">
        <w:t>.</w:t>
      </w:r>
    </w:p>
    <w:p w14:paraId="740C8C51" w14:textId="22DF4031" w:rsidR="00C4456B" w:rsidRDefault="00C4456B" w:rsidP="00C4456B">
      <w:pPr>
        <w:ind w:firstLine="708"/>
        <w:rPr>
          <w:i/>
          <w:iCs/>
        </w:rPr>
      </w:pPr>
      <w:r w:rsidRPr="00282D84">
        <w:rPr>
          <w:i/>
          <w:iCs/>
        </w:rPr>
        <w:t xml:space="preserve">Рис. </w:t>
      </w:r>
      <w:r w:rsidR="00C61F96">
        <w:rPr>
          <w:i/>
          <w:iCs/>
        </w:rPr>
        <w:t>21</w:t>
      </w:r>
      <w:r w:rsidR="00C61F96">
        <w:rPr>
          <w:i/>
          <w:iCs/>
        </w:rPr>
        <w:t xml:space="preserve"> </w:t>
      </w:r>
      <w:r>
        <w:rPr>
          <w:i/>
          <w:iCs/>
        </w:rPr>
        <w:t xml:space="preserve">Сгенерированные </w:t>
      </w:r>
      <w:r w:rsidR="00C61F96">
        <w:rPr>
          <w:i/>
          <w:iCs/>
          <w:lang w:val="en-US"/>
        </w:rPr>
        <w:t>U</w:t>
      </w:r>
      <w:r w:rsidR="00C61F96" w:rsidRPr="000645F1">
        <w:rPr>
          <w:i/>
          <w:iCs/>
        </w:rPr>
        <w:t>-</w:t>
      </w:r>
      <w:r w:rsidR="00C61F96">
        <w:rPr>
          <w:i/>
          <w:iCs/>
          <w:lang w:val="en-US"/>
        </w:rPr>
        <w:t>net</w:t>
      </w:r>
      <w:r w:rsidR="00C61F96" w:rsidRPr="000645F1">
        <w:rPr>
          <w:i/>
          <w:iCs/>
        </w:rPr>
        <w:t xml:space="preserve"> </w:t>
      </w:r>
      <w:del w:id="40" w:author="Даниил Игнатьев" w:date="2022-06-07T17:47:00Z">
        <w:r w:rsidR="00C61F96" w:rsidDel="000645F1">
          <w:rPr>
            <w:i/>
            <w:iCs/>
          </w:rPr>
          <w:delText xml:space="preserve"> </w:delText>
        </w:r>
      </w:del>
      <w:r>
        <w:rPr>
          <w:i/>
          <w:iCs/>
        </w:rPr>
        <w:t xml:space="preserve">изображения на </w:t>
      </w:r>
      <w:r w:rsidR="00FF445D" w:rsidRPr="00FF445D">
        <w:rPr>
          <w:i/>
          <w:iCs/>
        </w:rPr>
        <w:t>4300</w:t>
      </w:r>
      <w:r>
        <w:rPr>
          <w:i/>
          <w:iCs/>
        </w:rPr>
        <w:t xml:space="preserve"> итерации</w:t>
      </w:r>
    </w:p>
    <w:p w14:paraId="09C0F46C" w14:textId="7858EA91" w:rsidR="006A56B1" w:rsidRDefault="006A56B1" w:rsidP="006A56B1">
      <w:pPr>
        <w:rPr>
          <w:i/>
          <w:iCs/>
        </w:rPr>
      </w:pPr>
    </w:p>
    <w:p w14:paraId="062BAFB2" w14:textId="6124056D" w:rsidR="006A56B1" w:rsidRPr="00793DDA" w:rsidRDefault="006A56B1" w:rsidP="000645F1">
      <w:r w:rsidRPr="00793DDA">
        <w:t xml:space="preserve">На сгенерированных картинках замечены помехи в виде сеточной структуры. От них можно избавиться, </w:t>
      </w:r>
      <w:r>
        <w:t>п</w:t>
      </w:r>
      <w:r>
        <w:t>римени</w:t>
      </w:r>
      <w:r>
        <w:t>в</w:t>
      </w:r>
      <w:r>
        <w:t xml:space="preserve"> размывающий фильтр с ядром размера (5, 5).</w:t>
      </w:r>
      <w:r>
        <w:t xml:space="preserve"> Далее на рисунках будут продемонстрированы трехмерные модели без постобработки и с постобработкой.</w:t>
      </w:r>
    </w:p>
    <w:p w14:paraId="66CB323B" w14:textId="009FEDB2" w:rsidR="00D2318E" w:rsidRDefault="006A56B1" w:rsidP="0077449C">
      <w:r>
        <w:rPr>
          <w:noProof/>
        </w:rPr>
        <w:lastRenderedPageBreak/>
        <w:drawing>
          <wp:inline distT="0" distB="0" distL="0" distR="0" wp14:anchorId="5A88FCBF" wp14:editId="07B3F26C">
            <wp:extent cx="5940425" cy="385064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F9C2C" w14:textId="28322AAD" w:rsidR="006A56B1" w:rsidRDefault="006A56B1" w:rsidP="006A56B1">
      <w:pPr>
        <w:jc w:val="center"/>
        <w:rPr>
          <w:i/>
          <w:iCs/>
        </w:rPr>
      </w:pPr>
      <w:r>
        <w:rPr>
          <w:i/>
          <w:iCs/>
        </w:rPr>
        <w:t>Р</w:t>
      </w:r>
      <w:r w:rsidRPr="00282D84">
        <w:rPr>
          <w:i/>
          <w:iCs/>
        </w:rPr>
        <w:t xml:space="preserve">ис. </w:t>
      </w:r>
      <w:r>
        <w:rPr>
          <w:i/>
          <w:iCs/>
        </w:rPr>
        <w:t>2</w:t>
      </w:r>
      <w:r w:rsidRPr="000645F1">
        <w:rPr>
          <w:i/>
          <w:iCs/>
        </w:rPr>
        <w:t>2</w:t>
      </w:r>
      <w:r w:rsidRPr="00282D84">
        <w:rPr>
          <w:i/>
          <w:iCs/>
        </w:rPr>
        <w:t xml:space="preserve"> </w:t>
      </w:r>
      <w:r>
        <w:rPr>
          <w:i/>
          <w:iCs/>
        </w:rPr>
        <w:t xml:space="preserve">Визуализация </w:t>
      </w:r>
      <w:r w:rsidR="005449E0">
        <w:rPr>
          <w:i/>
          <w:iCs/>
        </w:rPr>
        <w:t>первого</w:t>
      </w:r>
      <w:r>
        <w:rPr>
          <w:i/>
          <w:iCs/>
        </w:rPr>
        <w:t xml:space="preserve"> изображения из рисунка </w:t>
      </w:r>
      <w:r w:rsidR="005449E0">
        <w:rPr>
          <w:i/>
          <w:iCs/>
        </w:rPr>
        <w:t>№</w:t>
      </w:r>
      <w:r w:rsidRPr="00386704">
        <w:rPr>
          <w:i/>
          <w:iCs/>
        </w:rPr>
        <w:t>21</w:t>
      </w:r>
      <w:r>
        <w:rPr>
          <w:i/>
          <w:iCs/>
        </w:rPr>
        <w:t xml:space="preserve"> </w:t>
      </w:r>
    </w:p>
    <w:p w14:paraId="581671AE" w14:textId="2749E78B" w:rsidR="006A56B1" w:rsidRDefault="006A56B1" w:rsidP="006A56B1">
      <w:pPr>
        <w:jc w:val="center"/>
      </w:pPr>
      <w:r>
        <w:rPr>
          <w:noProof/>
        </w:rPr>
        <w:drawing>
          <wp:inline distT="0" distB="0" distL="0" distR="0" wp14:anchorId="59447777" wp14:editId="3C39CFC5">
            <wp:extent cx="5940425" cy="4415790"/>
            <wp:effectExtent l="0" t="0" r="3175" b="3810"/>
            <wp:docPr id="32" name="Рисунок 32" descr="Изображение выглядит как природа, го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природа, гора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90851" w14:textId="7FDCC6B6" w:rsidR="005449E0" w:rsidRDefault="005449E0" w:rsidP="005449E0">
      <w:pPr>
        <w:jc w:val="center"/>
        <w:rPr>
          <w:i/>
          <w:iCs/>
        </w:rPr>
      </w:pPr>
      <w:r>
        <w:rPr>
          <w:i/>
          <w:iCs/>
        </w:rPr>
        <w:t>Р</w:t>
      </w:r>
      <w:r w:rsidRPr="00282D84">
        <w:rPr>
          <w:i/>
          <w:iCs/>
        </w:rPr>
        <w:t xml:space="preserve">ис. </w:t>
      </w:r>
      <w:r>
        <w:rPr>
          <w:i/>
          <w:iCs/>
        </w:rPr>
        <w:t>2</w:t>
      </w:r>
      <w:r>
        <w:rPr>
          <w:i/>
          <w:iCs/>
        </w:rPr>
        <w:t>3</w:t>
      </w:r>
      <w:r w:rsidRPr="00282D84">
        <w:rPr>
          <w:i/>
          <w:iCs/>
        </w:rPr>
        <w:t xml:space="preserve"> </w:t>
      </w:r>
      <w:r>
        <w:rPr>
          <w:i/>
          <w:iCs/>
        </w:rPr>
        <w:t xml:space="preserve">Визуализация </w:t>
      </w:r>
      <w:r>
        <w:rPr>
          <w:i/>
          <w:iCs/>
        </w:rPr>
        <w:t>первого</w:t>
      </w:r>
      <w:r>
        <w:rPr>
          <w:i/>
          <w:iCs/>
        </w:rPr>
        <w:t xml:space="preserve"> изображения из рисунка №</w:t>
      </w:r>
      <w:r w:rsidRPr="00386704">
        <w:rPr>
          <w:i/>
          <w:iCs/>
        </w:rPr>
        <w:t>21</w:t>
      </w:r>
      <w:r>
        <w:rPr>
          <w:i/>
          <w:iCs/>
        </w:rPr>
        <w:t xml:space="preserve"> с применением сглаживающего фильтра</w:t>
      </w:r>
      <w:r>
        <w:rPr>
          <w:i/>
          <w:iCs/>
        </w:rPr>
        <w:t xml:space="preserve"> </w:t>
      </w:r>
    </w:p>
    <w:p w14:paraId="6A5B9E11" w14:textId="35424344" w:rsidR="00D2318E" w:rsidRDefault="00381D9C" w:rsidP="0077449C">
      <w:r>
        <w:rPr>
          <w:noProof/>
        </w:rPr>
        <w:lastRenderedPageBreak/>
        <w:drawing>
          <wp:inline distT="0" distB="0" distL="0" distR="0" wp14:anchorId="4A1B654A" wp14:editId="1756B223">
            <wp:extent cx="5940425" cy="4024630"/>
            <wp:effectExtent l="0" t="0" r="3175" b="0"/>
            <wp:docPr id="13" name="Рисунок 13" descr="Изображение выглядит как вол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волна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C4228" w14:textId="644175D3" w:rsidR="005449E0" w:rsidRDefault="005449E0" w:rsidP="005449E0">
      <w:pPr>
        <w:jc w:val="center"/>
        <w:rPr>
          <w:i/>
          <w:iCs/>
        </w:rPr>
      </w:pPr>
      <w:r>
        <w:rPr>
          <w:i/>
          <w:iCs/>
        </w:rPr>
        <w:t>Р</w:t>
      </w:r>
      <w:r w:rsidRPr="00282D84">
        <w:rPr>
          <w:i/>
          <w:iCs/>
        </w:rPr>
        <w:t xml:space="preserve">ис. </w:t>
      </w:r>
      <w:r>
        <w:rPr>
          <w:i/>
          <w:iCs/>
        </w:rPr>
        <w:t>2</w:t>
      </w:r>
      <w:r>
        <w:rPr>
          <w:i/>
          <w:iCs/>
        </w:rPr>
        <w:t>4</w:t>
      </w:r>
      <w:r w:rsidRPr="00282D84">
        <w:rPr>
          <w:i/>
          <w:iCs/>
        </w:rPr>
        <w:t xml:space="preserve"> </w:t>
      </w:r>
      <w:r>
        <w:rPr>
          <w:i/>
          <w:iCs/>
        </w:rPr>
        <w:t xml:space="preserve">Визуализация </w:t>
      </w:r>
      <w:r>
        <w:rPr>
          <w:i/>
          <w:iCs/>
        </w:rPr>
        <w:t>второго</w:t>
      </w:r>
      <w:r>
        <w:rPr>
          <w:i/>
          <w:iCs/>
        </w:rPr>
        <w:t xml:space="preserve"> изображения из рисунка №</w:t>
      </w:r>
      <w:r w:rsidRPr="00386704">
        <w:rPr>
          <w:i/>
          <w:iCs/>
        </w:rPr>
        <w:t>21</w:t>
      </w:r>
      <w:r>
        <w:rPr>
          <w:i/>
          <w:iCs/>
        </w:rPr>
        <w:t xml:space="preserve"> </w:t>
      </w:r>
    </w:p>
    <w:p w14:paraId="3237931F" w14:textId="77777777" w:rsidR="00CB6119" w:rsidRDefault="00CB6119" w:rsidP="0077449C"/>
    <w:p w14:paraId="6646E3DC" w14:textId="76AE01A2" w:rsidR="00D2318E" w:rsidRDefault="00381D9C" w:rsidP="0077449C">
      <w:r>
        <w:rPr>
          <w:noProof/>
        </w:rPr>
        <w:drawing>
          <wp:inline distT="0" distB="0" distL="0" distR="0" wp14:anchorId="1C1F26A7" wp14:editId="0EF38D2B">
            <wp:extent cx="5940425" cy="3281680"/>
            <wp:effectExtent l="0" t="0" r="3175" b="0"/>
            <wp:docPr id="12" name="Рисунок 12" descr="Изображение выглядит как природа, вол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природа, волна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5C636" w14:textId="430F006C" w:rsidR="005449E0" w:rsidRDefault="005449E0" w:rsidP="005449E0">
      <w:pPr>
        <w:jc w:val="center"/>
        <w:rPr>
          <w:i/>
          <w:iCs/>
        </w:rPr>
      </w:pPr>
      <w:r>
        <w:rPr>
          <w:i/>
          <w:iCs/>
        </w:rPr>
        <w:t>Р</w:t>
      </w:r>
      <w:r w:rsidRPr="00282D84">
        <w:rPr>
          <w:i/>
          <w:iCs/>
        </w:rPr>
        <w:t xml:space="preserve">ис. </w:t>
      </w:r>
      <w:r>
        <w:rPr>
          <w:i/>
          <w:iCs/>
        </w:rPr>
        <w:t>2</w:t>
      </w:r>
      <w:r>
        <w:rPr>
          <w:i/>
          <w:iCs/>
        </w:rPr>
        <w:t>5</w:t>
      </w:r>
      <w:r w:rsidRPr="00282D84">
        <w:rPr>
          <w:i/>
          <w:iCs/>
        </w:rPr>
        <w:t xml:space="preserve"> </w:t>
      </w:r>
      <w:r>
        <w:rPr>
          <w:i/>
          <w:iCs/>
        </w:rPr>
        <w:t xml:space="preserve">Визуализация </w:t>
      </w:r>
      <w:r>
        <w:rPr>
          <w:i/>
          <w:iCs/>
        </w:rPr>
        <w:t>второго</w:t>
      </w:r>
      <w:r>
        <w:rPr>
          <w:i/>
          <w:iCs/>
        </w:rPr>
        <w:t xml:space="preserve"> изображения из рисунка №</w:t>
      </w:r>
      <w:r w:rsidRPr="00386704">
        <w:rPr>
          <w:i/>
          <w:iCs/>
        </w:rPr>
        <w:t>21</w:t>
      </w:r>
      <w:r>
        <w:rPr>
          <w:i/>
          <w:iCs/>
        </w:rPr>
        <w:t xml:space="preserve"> с применением сглаживающего фильтра </w:t>
      </w:r>
    </w:p>
    <w:p w14:paraId="171DE756" w14:textId="71408C21" w:rsidR="00680D8D" w:rsidRDefault="00680D8D" w:rsidP="00CB6119">
      <w:pPr>
        <w:jc w:val="center"/>
        <w:rPr>
          <w:i/>
          <w:iCs/>
        </w:rPr>
      </w:pPr>
    </w:p>
    <w:p w14:paraId="3F84B881" w14:textId="688F583C" w:rsidR="00381D9C" w:rsidRDefault="005449E0" w:rsidP="001F32A8">
      <w:r>
        <w:rPr>
          <w:noProof/>
        </w:rPr>
        <w:lastRenderedPageBreak/>
        <w:drawing>
          <wp:inline distT="0" distB="0" distL="0" distR="0" wp14:anchorId="79678572" wp14:editId="7A65317F">
            <wp:extent cx="5940425" cy="454088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1CAB3" w14:textId="453A5035" w:rsidR="005449E0" w:rsidRDefault="005449E0" w:rsidP="005449E0">
      <w:pPr>
        <w:jc w:val="center"/>
        <w:rPr>
          <w:i/>
          <w:iCs/>
        </w:rPr>
      </w:pPr>
      <w:r>
        <w:rPr>
          <w:i/>
          <w:iCs/>
        </w:rPr>
        <w:t>Р</w:t>
      </w:r>
      <w:r w:rsidRPr="00282D84">
        <w:rPr>
          <w:i/>
          <w:iCs/>
        </w:rPr>
        <w:t xml:space="preserve">ис. </w:t>
      </w:r>
      <w:r>
        <w:rPr>
          <w:i/>
          <w:iCs/>
        </w:rPr>
        <w:t>2</w:t>
      </w:r>
      <w:r>
        <w:rPr>
          <w:i/>
          <w:iCs/>
        </w:rPr>
        <w:t>6</w:t>
      </w:r>
      <w:r w:rsidRPr="00282D84">
        <w:rPr>
          <w:i/>
          <w:iCs/>
        </w:rPr>
        <w:t xml:space="preserve"> </w:t>
      </w:r>
      <w:r>
        <w:rPr>
          <w:i/>
          <w:iCs/>
        </w:rPr>
        <w:t xml:space="preserve">Визуализация </w:t>
      </w:r>
      <w:r>
        <w:rPr>
          <w:i/>
          <w:iCs/>
        </w:rPr>
        <w:t>третьего</w:t>
      </w:r>
      <w:r>
        <w:rPr>
          <w:i/>
          <w:iCs/>
        </w:rPr>
        <w:t xml:space="preserve"> изображения из рисунка №</w:t>
      </w:r>
      <w:r w:rsidRPr="00386704">
        <w:rPr>
          <w:i/>
          <w:iCs/>
        </w:rPr>
        <w:t>21</w:t>
      </w:r>
      <w:r>
        <w:rPr>
          <w:i/>
          <w:iCs/>
        </w:rPr>
        <w:t xml:space="preserve"> </w:t>
      </w:r>
    </w:p>
    <w:p w14:paraId="5E38F5FF" w14:textId="23702C58" w:rsidR="005449E0" w:rsidRDefault="005449E0" w:rsidP="005449E0"/>
    <w:p w14:paraId="21620343" w14:textId="3947D142" w:rsidR="005449E0" w:rsidRDefault="005449E0" w:rsidP="005449E0">
      <w:r>
        <w:rPr>
          <w:noProof/>
        </w:rPr>
        <w:lastRenderedPageBreak/>
        <w:drawing>
          <wp:inline distT="0" distB="0" distL="0" distR="0" wp14:anchorId="7E94C092" wp14:editId="20E53322">
            <wp:extent cx="5940425" cy="5445760"/>
            <wp:effectExtent l="0" t="0" r="3175" b="2540"/>
            <wp:docPr id="34" name="Рисунок 34" descr="Изображение выглядит как трусы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 descr="Изображение выглядит как трусы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4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A827F" w14:textId="1AA95046" w:rsidR="005449E0" w:rsidRDefault="005449E0" w:rsidP="005449E0">
      <w:pPr>
        <w:jc w:val="center"/>
        <w:rPr>
          <w:i/>
          <w:iCs/>
        </w:rPr>
      </w:pPr>
      <w:r>
        <w:rPr>
          <w:i/>
          <w:iCs/>
        </w:rPr>
        <w:t>Р</w:t>
      </w:r>
      <w:r w:rsidRPr="00282D84">
        <w:rPr>
          <w:i/>
          <w:iCs/>
        </w:rPr>
        <w:t xml:space="preserve">ис. </w:t>
      </w:r>
      <w:r>
        <w:rPr>
          <w:i/>
          <w:iCs/>
        </w:rPr>
        <w:t>2</w:t>
      </w:r>
      <w:r>
        <w:rPr>
          <w:i/>
          <w:iCs/>
        </w:rPr>
        <w:t>7</w:t>
      </w:r>
      <w:r w:rsidRPr="00282D84">
        <w:rPr>
          <w:i/>
          <w:iCs/>
        </w:rPr>
        <w:t xml:space="preserve"> </w:t>
      </w:r>
      <w:r>
        <w:rPr>
          <w:i/>
          <w:iCs/>
        </w:rPr>
        <w:t xml:space="preserve">Визуализация </w:t>
      </w:r>
      <w:r>
        <w:rPr>
          <w:i/>
          <w:iCs/>
        </w:rPr>
        <w:t>третьего</w:t>
      </w:r>
      <w:r>
        <w:rPr>
          <w:i/>
          <w:iCs/>
        </w:rPr>
        <w:t xml:space="preserve"> изображения из рисунка №</w:t>
      </w:r>
      <w:r w:rsidRPr="00386704">
        <w:rPr>
          <w:i/>
          <w:iCs/>
        </w:rPr>
        <w:t>21</w:t>
      </w:r>
      <w:r>
        <w:rPr>
          <w:i/>
          <w:iCs/>
        </w:rPr>
        <w:t xml:space="preserve"> с применением сглаживающего фильтра </w:t>
      </w:r>
    </w:p>
    <w:p w14:paraId="1333A86C" w14:textId="77777777" w:rsidR="005449E0" w:rsidRPr="005449E0" w:rsidRDefault="005449E0" w:rsidP="000645F1"/>
    <w:p w14:paraId="544CCF8A" w14:textId="4F3A881F" w:rsidR="00680D8D" w:rsidRDefault="00E632CC" w:rsidP="005449E0">
      <w:pPr>
        <w:pStyle w:val="2"/>
      </w:pPr>
      <w:bookmarkStart w:id="41" w:name="_Toc105536820"/>
      <w:r w:rsidRPr="00CC62E2">
        <w:t>3</w:t>
      </w:r>
      <w:r w:rsidR="00680D8D" w:rsidRPr="00CC62E2">
        <w:t>.5 Сравнение реализованных подходов</w:t>
      </w:r>
      <w:bookmarkEnd w:id="41"/>
    </w:p>
    <w:p w14:paraId="5CD8DE37" w14:textId="78475EBF" w:rsidR="00680D8D" w:rsidRDefault="00A17FBA" w:rsidP="00E474C9">
      <w:r>
        <w:t xml:space="preserve">В ходе </w:t>
      </w:r>
      <w:r w:rsidR="00E474C9">
        <w:t>экспериментов</w:t>
      </w:r>
      <w:r>
        <w:t xml:space="preserve"> был</w:t>
      </w:r>
      <w:r w:rsidR="00E474C9">
        <w:t>и собраны основные параметры нейронных сетей. Они приведены в таблицах №й и №2. Было</w:t>
      </w:r>
      <w:r>
        <w:t xml:space="preserve"> выяснено, что </w:t>
      </w:r>
      <w:r>
        <w:rPr>
          <w:lang w:val="en-US"/>
        </w:rPr>
        <w:t>U</w:t>
      </w:r>
      <w:r w:rsidRPr="00A17FBA">
        <w:t>-</w:t>
      </w:r>
      <w:r>
        <w:rPr>
          <w:lang w:val="en-US"/>
        </w:rPr>
        <w:t>net</w:t>
      </w:r>
      <w:r w:rsidRPr="00A17FBA">
        <w:t xml:space="preserve"> </w:t>
      </w:r>
      <w:r>
        <w:t xml:space="preserve">показывает себя лучше по всем параметрам, кроме наличия дефектов. </w:t>
      </w:r>
      <w:r w:rsidR="007E288D">
        <w:t xml:space="preserve">С увеличением генерируемого изображения её затраты памяти и времени на одну итерацию не растут так же быстро, как у </w:t>
      </w:r>
      <w:r w:rsidR="007E288D">
        <w:rPr>
          <w:lang w:val="en-US"/>
        </w:rPr>
        <w:t>SGAN</w:t>
      </w:r>
      <w:r w:rsidR="007E288D">
        <w:t xml:space="preserve">. Более того, во время проведения </w:t>
      </w:r>
      <w:r w:rsidR="00E474C9">
        <w:t>исследования</w:t>
      </w:r>
      <w:r w:rsidR="007E288D">
        <w:t xml:space="preserve"> было замечено, что </w:t>
      </w:r>
      <w:r w:rsidR="007E288D">
        <w:rPr>
          <w:lang w:val="en-US"/>
        </w:rPr>
        <w:t>U</w:t>
      </w:r>
      <w:r w:rsidR="007E288D" w:rsidRPr="007E288D">
        <w:t>-</w:t>
      </w:r>
      <w:r w:rsidR="007E288D">
        <w:rPr>
          <w:lang w:val="en-US"/>
        </w:rPr>
        <w:t>net</w:t>
      </w:r>
      <w:r w:rsidR="007E288D">
        <w:t xml:space="preserve"> гораздо устойчивее к переобучению.</w:t>
      </w:r>
      <w:r w:rsidR="00E474C9">
        <w:t xml:space="preserve">  </w:t>
      </w:r>
      <w:r w:rsidR="007E288D">
        <w:t xml:space="preserve"> </w:t>
      </w:r>
    </w:p>
    <w:p w14:paraId="5A678C31" w14:textId="4ED745AD" w:rsidR="00793DDA" w:rsidRDefault="00E474C9" w:rsidP="00CC62E2">
      <w:pPr>
        <w:jc w:val="both"/>
      </w:pPr>
      <w:r>
        <w:t xml:space="preserve">Из приведенных соображений можно сделать вывод, что для генерации </w:t>
      </w:r>
      <w:r w:rsidR="00345A0A">
        <w:t xml:space="preserve">карт высот рекомендуется использовать модель </w:t>
      </w:r>
      <w:r w:rsidR="00345A0A">
        <w:rPr>
          <w:lang w:val="en-US"/>
        </w:rPr>
        <w:t>U</w:t>
      </w:r>
      <w:r w:rsidR="00345A0A" w:rsidRPr="00345A0A">
        <w:t>-</w:t>
      </w:r>
      <w:r w:rsidR="00345A0A">
        <w:rPr>
          <w:lang w:val="en-US"/>
        </w:rPr>
        <w:t>net</w:t>
      </w:r>
      <w:r w:rsidR="00345A0A" w:rsidRPr="00345A0A">
        <w:t>.</w:t>
      </w:r>
    </w:p>
    <w:p w14:paraId="3398D48A" w14:textId="091E920B" w:rsidR="00345A0A" w:rsidRDefault="00345A0A" w:rsidP="00CC62E2">
      <w:pPr>
        <w:jc w:val="both"/>
      </w:pPr>
    </w:p>
    <w:p w14:paraId="74D576A7" w14:textId="3C35C986" w:rsidR="00345A0A" w:rsidRDefault="00345A0A" w:rsidP="00CC62E2">
      <w:pPr>
        <w:jc w:val="both"/>
      </w:pPr>
    </w:p>
    <w:p w14:paraId="7680E009" w14:textId="77777777" w:rsidR="00345A0A" w:rsidRPr="00345A0A" w:rsidRDefault="00345A0A" w:rsidP="00CC62E2">
      <w:pPr>
        <w:jc w:val="both"/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2513"/>
        <w:gridCol w:w="2361"/>
        <w:gridCol w:w="2479"/>
        <w:gridCol w:w="1992"/>
      </w:tblGrid>
      <w:tr w:rsidR="00233797" w14:paraId="6E9BE26A" w14:textId="77777777" w:rsidTr="00B02F57">
        <w:tc>
          <w:tcPr>
            <w:tcW w:w="9345" w:type="dxa"/>
            <w:gridSpan w:val="4"/>
          </w:tcPr>
          <w:p w14:paraId="2830AE4F" w14:textId="114D3697" w:rsidR="00233797" w:rsidRPr="00233797" w:rsidRDefault="00233797" w:rsidP="00233797">
            <w:pPr>
              <w:jc w:val="center"/>
              <w:rPr>
                <w:b/>
                <w:bCs/>
              </w:rPr>
            </w:pPr>
            <w:r w:rsidRPr="00233797">
              <w:rPr>
                <w:b/>
                <w:bCs/>
                <w:sz w:val="28"/>
                <w:szCs w:val="24"/>
                <w:lang w:val="en-US"/>
              </w:rPr>
              <w:lastRenderedPageBreak/>
              <w:t>SGAN</w:t>
            </w:r>
          </w:p>
        </w:tc>
      </w:tr>
      <w:tr w:rsidR="00315533" w14:paraId="26C5A5F8" w14:textId="2042A60E" w:rsidTr="00315533">
        <w:tc>
          <w:tcPr>
            <w:tcW w:w="2513" w:type="dxa"/>
          </w:tcPr>
          <w:p w14:paraId="38C5E5FF" w14:textId="59EFBD43" w:rsidR="00315533" w:rsidRDefault="00315533" w:rsidP="00CC62E2">
            <w:pPr>
              <w:jc w:val="both"/>
            </w:pPr>
            <w:r>
              <w:t xml:space="preserve">Размер изображений в </w:t>
            </w:r>
            <w:proofErr w:type="spellStart"/>
            <w:r>
              <w:t>датасете</w:t>
            </w:r>
            <w:proofErr w:type="spellEnd"/>
          </w:p>
        </w:tc>
        <w:tc>
          <w:tcPr>
            <w:tcW w:w="2361" w:type="dxa"/>
          </w:tcPr>
          <w:p w14:paraId="1B153231" w14:textId="740CD185" w:rsidR="00315533" w:rsidRPr="00DB4471" w:rsidRDefault="00315533" w:rsidP="00CC62E2">
            <w:pPr>
              <w:jc w:val="both"/>
            </w:pPr>
            <w:r>
              <w:t>Время обучения для 1 эпохи</w:t>
            </w:r>
            <w:r w:rsidR="00DB4471" w:rsidRPr="00DB4471">
              <w:t xml:space="preserve"> (</w:t>
            </w:r>
            <w:r w:rsidR="00DB4471">
              <w:t>с</w:t>
            </w:r>
            <w:r w:rsidR="009E08A7">
              <w:t>ек</w:t>
            </w:r>
            <w:r w:rsidR="00DB4471" w:rsidRPr="00DB4471">
              <w:t>)</w:t>
            </w:r>
          </w:p>
        </w:tc>
        <w:tc>
          <w:tcPr>
            <w:tcW w:w="2479" w:type="dxa"/>
          </w:tcPr>
          <w:p w14:paraId="17335161" w14:textId="660C1406" w:rsidR="00315533" w:rsidRPr="00315533" w:rsidRDefault="00315533" w:rsidP="007E288D">
            <w:r>
              <w:t>Затраченная видеопамять</w:t>
            </w:r>
            <w:r w:rsidR="007E288D">
              <w:t xml:space="preserve"> для обучения</w:t>
            </w:r>
            <w:r w:rsidR="00DB4471">
              <w:t xml:space="preserve"> (Г</w:t>
            </w:r>
            <w:r w:rsidR="007B4F36">
              <w:t>Б</w:t>
            </w:r>
            <w:r w:rsidR="00DB4471">
              <w:t>)</w:t>
            </w:r>
          </w:p>
        </w:tc>
        <w:tc>
          <w:tcPr>
            <w:tcW w:w="1992" w:type="dxa"/>
          </w:tcPr>
          <w:p w14:paraId="37E939CF" w14:textId="61484750" w:rsidR="00315533" w:rsidRDefault="00315533" w:rsidP="007E288D">
            <w:r>
              <w:t>Затраченная память</w:t>
            </w:r>
            <w:r>
              <w:t xml:space="preserve"> обученной нейросети</w:t>
            </w:r>
            <w:r w:rsidR="00DB4471">
              <w:t xml:space="preserve"> </w:t>
            </w:r>
            <w:r w:rsidR="00DB4471">
              <w:t>(</w:t>
            </w:r>
            <w:r w:rsidR="007B4F36">
              <w:t>МБ</w:t>
            </w:r>
            <w:r w:rsidR="00DB4471">
              <w:t>)</w:t>
            </w:r>
          </w:p>
        </w:tc>
      </w:tr>
      <w:tr w:rsidR="00315533" w14:paraId="3DF26DA7" w14:textId="095B820F" w:rsidTr="00315533">
        <w:tc>
          <w:tcPr>
            <w:tcW w:w="2513" w:type="dxa"/>
          </w:tcPr>
          <w:p w14:paraId="077CE99F" w14:textId="16E5EBC1" w:rsidR="00315533" w:rsidRDefault="00315533" w:rsidP="00F45075">
            <w:pPr>
              <w:jc w:val="center"/>
            </w:pPr>
            <w:r>
              <w:t>64х64</w:t>
            </w:r>
          </w:p>
        </w:tc>
        <w:tc>
          <w:tcPr>
            <w:tcW w:w="2361" w:type="dxa"/>
          </w:tcPr>
          <w:p w14:paraId="5E1B3A06" w14:textId="339E8183" w:rsidR="00315533" w:rsidRPr="00F45075" w:rsidRDefault="00634AC3" w:rsidP="00F4507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0,26</w:t>
            </w:r>
          </w:p>
        </w:tc>
        <w:tc>
          <w:tcPr>
            <w:tcW w:w="2479" w:type="dxa"/>
          </w:tcPr>
          <w:p w14:paraId="558DDA09" w14:textId="74166DD1" w:rsidR="00315533" w:rsidRPr="00DB4471" w:rsidRDefault="00F45075" w:rsidP="00F4507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5,81</w:t>
            </w:r>
            <w:r w:rsidR="00BF1EBE">
              <w:rPr>
                <w:lang w:val="en-US"/>
              </w:rPr>
              <w:t xml:space="preserve"> (21m)</w:t>
            </w:r>
          </w:p>
        </w:tc>
        <w:tc>
          <w:tcPr>
            <w:tcW w:w="1992" w:type="dxa"/>
          </w:tcPr>
          <w:p w14:paraId="16993459" w14:textId="06912645" w:rsidR="00315533" w:rsidRPr="00DB4471" w:rsidRDefault="00F45075" w:rsidP="00F4507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90,9</w:t>
            </w:r>
          </w:p>
        </w:tc>
      </w:tr>
      <w:tr w:rsidR="007B4F36" w14:paraId="7F07069F" w14:textId="0E79E4F8" w:rsidTr="00315533">
        <w:tc>
          <w:tcPr>
            <w:tcW w:w="2513" w:type="dxa"/>
          </w:tcPr>
          <w:p w14:paraId="1865661A" w14:textId="5D858BB9" w:rsidR="007B4F36" w:rsidRDefault="007B4F36" w:rsidP="00F45075">
            <w:pPr>
              <w:jc w:val="center"/>
            </w:pPr>
            <w:r>
              <w:t>128х128</w:t>
            </w:r>
          </w:p>
        </w:tc>
        <w:tc>
          <w:tcPr>
            <w:tcW w:w="2361" w:type="dxa"/>
          </w:tcPr>
          <w:p w14:paraId="050AC366" w14:textId="4BD15B71" w:rsidR="007B4F36" w:rsidRPr="00A37C34" w:rsidRDefault="00A37C34" w:rsidP="00F4507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0,55</w:t>
            </w:r>
          </w:p>
        </w:tc>
        <w:tc>
          <w:tcPr>
            <w:tcW w:w="2479" w:type="dxa"/>
          </w:tcPr>
          <w:p w14:paraId="08F6CC44" w14:textId="638AB767" w:rsidR="007B4F36" w:rsidRDefault="007B4F36" w:rsidP="00F45075">
            <w:pPr>
              <w:jc w:val="center"/>
            </w:pPr>
            <w:r>
              <w:rPr>
                <w:lang w:val="en-US"/>
              </w:rPr>
              <w:t>6</w:t>
            </w:r>
            <w:r w:rsidR="00F45075">
              <w:rPr>
                <w:lang w:val="en-US"/>
              </w:rPr>
              <w:t>,</w:t>
            </w:r>
            <w:r>
              <w:rPr>
                <w:lang w:val="en-US"/>
              </w:rPr>
              <w:t>06</w:t>
            </w:r>
            <w:r w:rsidR="00A37C34">
              <w:rPr>
                <w:lang w:val="en-US"/>
              </w:rPr>
              <w:t xml:space="preserve"> (23m)</w:t>
            </w:r>
          </w:p>
        </w:tc>
        <w:tc>
          <w:tcPr>
            <w:tcW w:w="1992" w:type="dxa"/>
          </w:tcPr>
          <w:p w14:paraId="7551BF21" w14:textId="48B0C3FB" w:rsidR="007B4F36" w:rsidRPr="00673EDC" w:rsidRDefault="007B4F36" w:rsidP="00F45075">
            <w:pPr>
              <w:jc w:val="center"/>
              <w:rPr>
                <w:lang w:val="en-US"/>
              </w:rPr>
            </w:pPr>
            <w:r>
              <w:t>108</w:t>
            </w:r>
            <w:r w:rsidR="00673EDC">
              <w:rPr>
                <w:lang w:val="en-US"/>
              </w:rPr>
              <w:t>,8</w:t>
            </w:r>
          </w:p>
        </w:tc>
      </w:tr>
      <w:tr w:rsidR="00315533" w14:paraId="4CE64FFC" w14:textId="5C1E484D" w:rsidTr="00315533">
        <w:tc>
          <w:tcPr>
            <w:tcW w:w="2513" w:type="dxa"/>
          </w:tcPr>
          <w:p w14:paraId="4B95EB43" w14:textId="01EE4288" w:rsidR="00315533" w:rsidRDefault="00315533" w:rsidP="00F45075">
            <w:pPr>
              <w:jc w:val="center"/>
            </w:pPr>
            <w:r>
              <w:t>256х256</w:t>
            </w:r>
          </w:p>
        </w:tc>
        <w:tc>
          <w:tcPr>
            <w:tcW w:w="2361" w:type="dxa"/>
          </w:tcPr>
          <w:p w14:paraId="516F3996" w14:textId="4F7CF048" w:rsidR="00315533" w:rsidRPr="00955F07" w:rsidRDefault="00955F07" w:rsidP="00F4507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3,53</w:t>
            </w:r>
          </w:p>
        </w:tc>
        <w:tc>
          <w:tcPr>
            <w:tcW w:w="2479" w:type="dxa"/>
          </w:tcPr>
          <w:p w14:paraId="33011DF0" w14:textId="3B4BEF29" w:rsidR="00315533" w:rsidRPr="00DA31BB" w:rsidRDefault="00DA31BB" w:rsidP="00F4507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  <w:r w:rsidR="00F45075">
              <w:rPr>
                <w:lang w:val="en-US"/>
              </w:rPr>
              <w:t>,</w:t>
            </w:r>
            <w:r>
              <w:rPr>
                <w:lang w:val="en-US"/>
              </w:rPr>
              <w:t>61</w:t>
            </w:r>
            <w:r w:rsidR="00955F07">
              <w:rPr>
                <w:lang w:val="en-US"/>
              </w:rPr>
              <w:t>(29m)</w:t>
            </w:r>
          </w:p>
        </w:tc>
        <w:tc>
          <w:tcPr>
            <w:tcW w:w="1992" w:type="dxa"/>
          </w:tcPr>
          <w:p w14:paraId="10C8A0CB" w14:textId="59ADF1A9" w:rsidR="00315533" w:rsidRPr="00673EDC" w:rsidRDefault="00673EDC" w:rsidP="00F4507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180,9</w:t>
            </w:r>
          </w:p>
        </w:tc>
      </w:tr>
    </w:tbl>
    <w:p w14:paraId="5494E54A" w14:textId="052EC27C" w:rsidR="00793DDA" w:rsidRPr="00345A0A" w:rsidRDefault="00345A0A" w:rsidP="00345A0A">
      <w:pPr>
        <w:jc w:val="center"/>
        <w:rPr>
          <w:i/>
          <w:iCs/>
          <w:lang w:val="en-US"/>
        </w:rPr>
      </w:pPr>
      <w:r w:rsidRPr="00345A0A">
        <w:rPr>
          <w:i/>
          <w:iCs/>
        </w:rPr>
        <w:t xml:space="preserve">Таблица №1. Параметры </w:t>
      </w:r>
      <w:r w:rsidRPr="00345A0A">
        <w:rPr>
          <w:i/>
          <w:iCs/>
          <w:lang w:val="en-US"/>
        </w:rPr>
        <w:t>SGAN.</w:t>
      </w:r>
    </w:p>
    <w:p w14:paraId="29A6CCD6" w14:textId="77777777" w:rsidR="00345A0A" w:rsidRDefault="00345A0A" w:rsidP="00CC62E2">
      <w:pPr>
        <w:jc w:val="both"/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2513"/>
        <w:gridCol w:w="2361"/>
        <w:gridCol w:w="2479"/>
        <w:gridCol w:w="1992"/>
      </w:tblGrid>
      <w:tr w:rsidR="00233797" w14:paraId="6095FE63" w14:textId="77777777" w:rsidTr="00386704">
        <w:tc>
          <w:tcPr>
            <w:tcW w:w="9345" w:type="dxa"/>
            <w:gridSpan w:val="4"/>
          </w:tcPr>
          <w:p w14:paraId="32AAE167" w14:textId="0D903DF9" w:rsidR="00233797" w:rsidRPr="00233797" w:rsidRDefault="00233797" w:rsidP="00386704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sz w:val="28"/>
                <w:szCs w:val="24"/>
                <w:lang w:val="en-US"/>
              </w:rPr>
              <w:t>U-net</w:t>
            </w:r>
          </w:p>
        </w:tc>
      </w:tr>
      <w:tr w:rsidR="00233797" w:rsidRPr="00AD5427" w14:paraId="45C2C6EE" w14:textId="77777777" w:rsidTr="00386704">
        <w:tc>
          <w:tcPr>
            <w:tcW w:w="2513" w:type="dxa"/>
          </w:tcPr>
          <w:p w14:paraId="754D113A" w14:textId="77777777" w:rsidR="00233797" w:rsidRDefault="00233797" w:rsidP="00386704">
            <w:pPr>
              <w:jc w:val="both"/>
            </w:pPr>
            <w:r>
              <w:t xml:space="preserve">Размер изображений в </w:t>
            </w:r>
            <w:proofErr w:type="spellStart"/>
            <w:r>
              <w:t>датасете</w:t>
            </w:r>
            <w:proofErr w:type="spellEnd"/>
          </w:p>
        </w:tc>
        <w:tc>
          <w:tcPr>
            <w:tcW w:w="2361" w:type="dxa"/>
          </w:tcPr>
          <w:p w14:paraId="289AC22D" w14:textId="6D4482D4" w:rsidR="00233797" w:rsidRPr="00DB4471" w:rsidRDefault="00233797" w:rsidP="00386704">
            <w:pPr>
              <w:jc w:val="both"/>
            </w:pPr>
            <w:r>
              <w:t>Время обучения для 1 эпохи</w:t>
            </w:r>
            <w:r w:rsidRPr="00DB4471">
              <w:t xml:space="preserve"> (</w:t>
            </w:r>
            <w:r w:rsidR="00746695">
              <w:t>сек</w:t>
            </w:r>
            <w:r w:rsidRPr="00DB4471">
              <w:t>)</w:t>
            </w:r>
          </w:p>
        </w:tc>
        <w:tc>
          <w:tcPr>
            <w:tcW w:w="2479" w:type="dxa"/>
          </w:tcPr>
          <w:p w14:paraId="54180599" w14:textId="731EDF34" w:rsidR="00233797" w:rsidRPr="00315533" w:rsidRDefault="00233797" w:rsidP="007E288D">
            <w:r>
              <w:t>Затраченная видеопамять</w:t>
            </w:r>
            <w:r w:rsidR="007E288D">
              <w:t xml:space="preserve"> для обучения</w:t>
            </w:r>
            <w:r>
              <w:t xml:space="preserve"> (ГБ)</w:t>
            </w:r>
          </w:p>
        </w:tc>
        <w:tc>
          <w:tcPr>
            <w:tcW w:w="1992" w:type="dxa"/>
          </w:tcPr>
          <w:p w14:paraId="389BA2D6" w14:textId="77777777" w:rsidR="00233797" w:rsidRDefault="00233797" w:rsidP="007E288D">
            <w:r>
              <w:t>Затраченная память обученной нейросети (МБ)</w:t>
            </w:r>
          </w:p>
        </w:tc>
      </w:tr>
      <w:tr w:rsidR="00233797" w14:paraId="3342C014" w14:textId="77777777" w:rsidTr="00386704">
        <w:tc>
          <w:tcPr>
            <w:tcW w:w="2513" w:type="dxa"/>
          </w:tcPr>
          <w:p w14:paraId="5C567479" w14:textId="77777777" w:rsidR="00233797" w:rsidRDefault="00233797" w:rsidP="00386704">
            <w:pPr>
              <w:jc w:val="center"/>
            </w:pPr>
            <w:r>
              <w:t>64х64</w:t>
            </w:r>
          </w:p>
        </w:tc>
        <w:tc>
          <w:tcPr>
            <w:tcW w:w="2361" w:type="dxa"/>
          </w:tcPr>
          <w:p w14:paraId="7BBF21E4" w14:textId="038FE37D" w:rsidR="00233797" w:rsidRPr="00E43825" w:rsidRDefault="00E43825" w:rsidP="00386704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0,</w:t>
            </w:r>
            <w:r w:rsidR="00AD5427">
              <w:rPr>
                <w:lang w:val="en-GB"/>
              </w:rPr>
              <w:t>24</w:t>
            </w:r>
          </w:p>
        </w:tc>
        <w:tc>
          <w:tcPr>
            <w:tcW w:w="2479" w:type="dxa"/>
          </w:tcPr>
          <w:p w14:paraId="6E842328" w14:textId="0B6CFF2F" w:rsidR="00233797" w:rsidRPr="00BF1EBE" w:rsidRDefault="009E08A7" w:rsidP="00386704">
            <w:pPr>
              <w:jc w:val="center"/>
              <w:rPr>
                <w:lang w:val="en-US"/>
              </w:rPr>
            </w:pPr>
            <w:r>
              <w:t>8,06</w:t>
            </w:r>
            <w:r w:rsidR="00BF1EBE">
              <w:rPr>
                <w:lang w:val="en-US"/>
              </w:rPr>
              <w:t xml:space="preserve"> (50m)</w:t>
            </w:r>
          </w:p>
        </w:tc>
        <w:tc>
          <w:tcPr>
            <w:tcW w:w="1992" w:type="dxa"/>
          </w:tcPr>
          <w:p w14:paraId="5E45B522" w14:textId="7988AA0A" w:rsidR="00233797" w:rsidRPr="00746695" w:rsidRDefault="009E08A7" w:rsidP="00386704">
            <w:pPr>
              <w:jc w:val="center"/>
              <w:rPr>
                <w:lang w:val="en-US"/>
              </w:rPr>
            </w:pPr>
            <w:r>
              <w:t>223,8</w:t>
            </w:r>
          </w:p>
        </w:tc>
      </w:tr>
      <w:tr w:rsidR="00233797" w14:paraId="2EB6C947" w14:textId="77777777" w:rsidTr="00386704">
        <w:tc>
          <w:tcPr>
            <w:tcW w:w="2513" w:type="dxa"/>
          </w:tcPr>
          <w:p w14:paraId="22CF9A3B" w14:textId="77777777" w:rsidR="00233797" w:rsidRDefault="00233797" w:rsidP="00386704">
            <w:pPr>
              <w:jc w:val="center"/>
            </w:pPr>
            <w:r>
              <w:t>128х128</w:t>
            </w:r>
          </w:p>
        </w:tc>
        <w:tc>
          <w:tcPr>
            <w:tcW w:w="2361" w:type="dxa"/>
          </w:tcPr>
          <w:p w14:paraId="115C908B" w14:textId="759946A7" w:rsidR="00233797" w:rsidRPr="00DF47E3" w:rsidRDefault="00DF47E3" w:rsidP="00386704">
            <w:pPr>
              <w:jc w:val="center"/>
            </w:pPr>
            <w:r>
              <w:t>0,556</w:t>
            </w:r>
          </w:p>
        </w:tc>
        <w:tc>
          <w:tcPr>
            <w:tcW w:w="2479" w:type="dxa"/>
          </w:tcPr>
          <w:p w14:paraId="2721E66F" w14:textId="143FC093" w:rsidR="00233797" w:rsidRPr="00BF1EBE" w:rsidRDefault="0090173F" w:rsidP="00386704">
            <w:pPr>
              <w:jc w:val="center"/>
              <w:rPr>
                <w:lang w:val="en-US"/>
              </w:rPr>
            </w:pPr>
            <w:r>
              <w:t>8,56</w:t>
            </w:r>
            <w:r w:rsidR="00BF1EBE">
              <w:rPr>
                <w:lang w:val="en-US"/>
              </w:rPr>
              <w:t xml:space="preserve"> (82m)</w:t>
            </w:r>
          </w:p>
        </w:tc>
        <w:tc>
          <w:tcPr>
            <w:tcW w:w="1992" w:type="dxa"/>
          </w:tcPr>
          <w:p w14:paraId="5A92042B" w14:textId="7CFC52B3" w:rsidR="00233797" w:rsidRPr="00DF47E3" w:rsidRDefault="00DF47E3" w:rsidP="00386704">
            <w:pPr>
              <w:jc w:val="center"/>
            </w:pPr>
            <w:r>
              <w:t>448,5</w:t>
            </w:r>
          </w:p>
        </w:tc>
      </w:tr>
      <w:tr w:rsidR="00233797" w14:paraId="75AE19FD" w14:textId="77777777" w:rsidTr="00386704">
        <w:tc>
          <w:tcPr>
            <w:tcW w:w="2513" w:type="dxa"/>
          </w:tcPr>
          <w:p w14:paraId="35547299" w14:textId="77777777" w:rsidR="00233797" w:rsidRDefault="00233797" w:rsidP="00386704">
            <w:pPr>
              <w:jc w:val="center"/>
            </w:pPr>
            <w:r>
              <w:t>256х256</w:t>
            </w:r>
          </w:p>
        </w:tc>
        <w:tc>
          <w:tcPr>
            <w:tcW w:w="2361" w:type="dxa"/>
          </w:tcPr>
          <w:p w14:paraId="03BD2E34" w14:textId="6FE0DC65" w:rsidR="00233797" w:rsidRPr="00DA31BB" w:rsidRDefault="00824C64" w:rsidP="0038670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1,38</w:t>
            </w:r>
          </w:p>
        </w:tc>
        <w:tc>
          <w:tcPr>
            <w:tcW w:w="2479" w:type="dxa"/>
          </w:tcPr>
          <w:p w14:paraId="0BA23379" w14:textId="650E27EF" w:rsidR="00233797" w:rsidRPr="00DA31BB" w:rsidRDefault="00A37C34" w:rsidP="0038670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8,56 </w:t>
            </w:r>
            <w:r w:rsidR="00BF1EBE">
              <w:rPr>
                <w:lang w:val="en-US"/>
              </w:rPr>
              <w:t>(128.5m)</w:t>
            </w:r>
          </w:p>
        </w:tc>
        <w:tc>
          <w:tcPr>
            <w:tcW w:w="1992" w:type="dxa"/>
          </w:tcPr>
          <w:p w14:paraId="689D4D5F" w14:textId="2CC34875" w:rsidR="00233797" w:rsidRPr="00AD5427" w:rsidRDefault="00824C64" w:rsidP="00386704">
            <w:pPr>
              <w:jc w:val="center"/>
            </w:pPr>
            <w:r>
              <w:rPr>
                <w:lang w:val="en-US"/>
              </w:rPr>
              <w:t>823,9</w:t>
            </w:r>
          </w:p>
        </w:tc>
      </w:tr>
    </w:tbl>
    <w:p w14:paraId="0F8024C4" w14:textId="27329E23" w:rsidR="00345A0A" w:rsidRPr="00345A0A" w:rsidRDefault="00345A0A" w:rsidP="00345A0A">
      <w:pPr>
        <w:jc w:val="center"/>
        <w:rPr>
          <w:i/>
          <w:iCs/>
          <w:lang w:val="en-US"/>
        </w:rPr>
      </w:pPr>
      <w:r w:rsidRPr="00345A0A">
        <w:rPr>
          <w:i/>
          <w:iCs/>
        </w:rPr>
        <w:t>Таблица №</w:t>
      </w:r>
      <w:r>
        <w:rPr>
          <w:i/>
          <w:iCs/>
          <w:lang w:val="en-US"/>
        </w:rPr>
        <w:t>2</w:t>
      </w:r>
      <w:r w:rsidRPr="00345A0A">
        <w:rPr>
          <w:i/>
          <w:iCs/>
        </w:rPr>
        <w:t xml:space="preserve">. Параметры </w:t>
      </w:r>
      <w:r>
        <w:rPr>
          <w:i/>
          <w:iCs/>
          <w:lang w:val="en-US"/>
        </w:rPr>
        <w:t>U-net</w:t>
      </w:r>
      <w:r w:rsidRPr="00345A0A">
        <w:rPr>
          <w:i/>
          <w:iCs/>
          <w:lang w:val="en-US"/>
        </w:rPr>
        <w:t>.</w:t>
      </w:r>
    </w:p>
    <w:p w14:paraId="778ADA82" w14:textId="77777777" w:rsidR="00910358" w:rsidRPr="00DA31BB" w:rsidRDefault="00910358" w:rsidP="00680D8D">
      <w:pPr>
        <w:rPr>
          <w:lang w:val="en-US"/>
        </w:rPr>
      </w:pPr>
    </w:p>
    <w:p w14:paraId="5BE8EB15" w14:textId="24EDB2E7" w:rsidR="00D527B5" w:rsidRDefault="00D527B5" w:rsidP="00CC62E2">
      <w:pPr>
        <w:pStyle w:val="1"/>
        <w:spacing w:after="240"/>
        <w:ind w:left="426" w:hanging="426"/>
      </w:pPr>
      <w:bookmarkStart w:id="42" w:name="_Toc105536821"/>
      <w:r>
        <w:t>Заключение</w:t>
      </w:r>
      <w:bookmarkEnd w:id="42"/>
    </w:p>
    <w:p w14:paraId="5F751CE9" w14:textId="7F2B62AD" w:rsidR="006E3772" w:rsidRDefault="00A67B10" w:rsidP="00CC62E2">
      <w:pPr>
        <w:jc w:val="both"/>
      </w:pPr>
      <w:r>
        <w:t xml:space="preserve">В ходе работы были реализованы две модели, </w:t>
      </w:r>
      <w:r w:rsidR="00BF0691">
        <w:t>задачей которых была генерация</w:t>
      </w:r>
      <w:r>
        <w:t xml:space="preserve"> карт высот. </w:t>
      </w:r>
      <w:r w:rsidR="0060569A">
        <w:t>Обе реализации</w:t>
      </w:r>
      <w:r w:rsidR="00BF0691">
        <w:t xml:space="preserve"> с задачей справились. </w:t>
      </w:r>
      <w:r w:rsidR="00DB2DBC">
        <w:t>В основном, и</w:t>
      </w:r>
      <w:r w:rsidR="0060569A">
        <w:t>х р</w:t>
      </w:r>
      <w:r w:rsidR="00BF0691">
        <w:t>азличие заключается в затраченных на обучение ресурсах</w:t>
      </w:r>
      <w:r w:rsidR="00DB2DBC">
        <w:t xml:space="preserve"> и затраченном времени на реализацию и обучение, так как результаты почти одинаковы</w:t>
      </w:r>
      <w:r w:rsidR="00BF0691">
        <w:t xml:space="preserve">. </w:t>
      </w:r>
    </w:p>
    <w:p w14:paraId="366BB025" w14:textId="24123617" w:rsidR="006E3772" w:rsidRPr="005A04BB" w:rsidRDefault="006E3772" w:rsidP="00CC62E2">
      <w:pPr>
        <w:jc w:val="both"/>
      </w:pPr>
      <w:r>
        <w:t>Следующим этапом исследования должна быть модификация, направленная на построение определенных типов ландшафта</w:t>
      </w:r>
      <w:r w:rsidR="00462529">
        <w:t>.</w:t>
      </w:r>
      <w:r w:rsidR="00102FE0">
        <w:t xml:space="preserve"> </w:t>
      </w:r>
      <w:r w:rsidR="005A04BB">
        <w:t xml:space="preserve">На этом шаге должна возникнуть сложность создания обучающих наборов для разных видов рельефа: </w:t>
      </w:r>
      <w:r w:rsidR="00462529">
        <w:t xml:space="preserve">данные необходимо будет разделять и, скорее всего, </w:t>
      </w:r>
      <w:r w:rsidR="00A538B6">
        <w:t xml:space="preserve">используя только карты высот, </w:t>
      </w:r>
      <w:r w:rsidR="00462529">
        <w:t xml:space="preserve">этого </w:t>
      </w:r>
      <w:r w:rsidR="00A538B6">
        <w:t xml:space="preserve">добиться </w:t>
      </w:r>
      <w:r w:rsidR="00462529">
        <w:t>не получится. Возможное решение – использовать цветную или заранее размеченную</w:t>
      </w:r>
      <w:r w:rsidR="00A538B6">
        <w:t xml:space="preserve"> карту</w:t>
      </w:r>
      <w:r w:rsidR="00462529">
        <w:t>.</w:t>
      </w:r>
    </w:p>
    <w:p w14:paraId="4D124A7E" w14:textId="7535E768" w:rsidR="00D527B5" w:rsidRPr="00194F55" w:rsidRDefault="0060569A" w:rsidP="00CC62E2">
      <w:pPr>
        <w:jc w:val="both"/>
      </w:pPr>
      <w:r>
        <w:t>По полученным результатам можно</w:t>
      </w:r>
      <w:r w:rsidR="00462529">
        <w:t xml:space="preserve"> сделать вывод</w:t>
      </w:r>
      <w:r w:rsidR="000042F4">
        <w:t xml:space="preserve">, что </w:t>
      </w:r>
      <w:r w:rsidR="00A67B10">
        <w:t>нейронные сети вполне подходят для построения ландшафтных карт</w:t>
      </w:r>
      <w:r w:rsidR="00BF0691">
        <w:t>.</w:t>
      </w:r>
      <w:r w:rsidR="00462529">
        <w:t xml:space="preserve"> </w:t>
      </w:r>
      <w:r>
        <w:t xml:space="preserve">И даже текущие наработки могут быть </w:t>
      </w:r>
      <w:r w:rsidR="00F51C2A">
        <w:t>использованы</w:t>
      </w:r>
      <w:r>
        <w:t xml:space="preserve"> в игровой индустрии.</w:t>
      </w:r>
    </w:p>
    <w:p w14:paraId="32B29223" w14:textId="77777777" w:rsidR="00D527B5" w:rsidRDefault="00D527B5" w:rsidP="00A563AE"/>
    <w:p w14:paraId="754B3EE7" w14:textId="41EF45F5" w:rsidR="00D527B5" w:rsidRDefault="00D527B5" w:rsidP="00CC62E2">
      <w:pPr>
        <w:pStyle w:val="1"/>
        <w:spacing w:after="240"/>
        <w:ind w:left="425" w:hanging="425"/>
      </w:pPr>
      <w:bookmarkStart w:id="43" w:name="_Toc105536822"/>
      <w:r>
        <w:t>Список использованных источников</w:t>
      </w:r>
      <w:bookmarkEnd w:id="43"/>
    </w:p>
    <w:p w14:paraId="5D39A8CA" w14:textId="3E75E762" w:rsidR="00CD40C5" w:rsidRPr="008C2FD6" w:rsidRDefault="00CD40C5" w:rsidP="00CC62E2">
      <w:pPr>
        <w:pStyle w:val="a3"/>
        <w:numPr>
          <w:ilvl w:val="0"/>
          <w:numId w:val="6"/>
        </w:numPr>
        <w:ind w:left="426" w:hanging="426"/>
        <w:jc w:val="both"/>
        <w:rPr>
          <w:rFonts w:cs="Times New Roman"/>
          <w:szCs w:val="24"/>
          <w:lang w:val="en-US"/>
        </w:rPr>
      </w:pPr>
      <w:proofErr w:type="spellStart"/>
      <w:r w:rsidRPr="008C2FD6">
        <w:rPr>
          <w:rFonts w:cs="Times New Roman"/>
          <w:szCs w:val="24"/>
          <w:lang w:val="en-US"/>
        </w:rPr>
        <w:t>E</w:t>
      </w:r>
      <w:r w:rsidRPr="00A07D1A">
        <w:rPr>
          <w:rFonts w:cs="Times New Roman"/>
          <w:szCs w:val="24"/>
          <w:lang w:val="en-US"/>
        </w:rPr>
        <w:t>mmanouil</w:t>
      </w:r>
      <w:proofErr w:type="spellEnd"/>
      <w:r w:rsidRPr="00A07D1A">
        <w:rPr>
          <w:rFonts w:cs="Times New Roman"/>
          <w:szCs w:val="24"/>
          <w:lang w:val="en-US"/>
        </w:rPr>
        <w:t xml:space="preserve"> </w:t>
      </w:r>
      <w:proofErr w:type="spellStart"/>
      <w:r w:rsidRPr="00A07D1A">
        <w:rPr>
          <w:rFonts w:cs="Times New Roman"/>
          <w:szCs w:val="24"/>
          <w:lang w:val="en-US"/>
        </w:rPr>
        <w:t>Panagiotou</w:t>
      </w:r>
      <w:proofErr w:type="spellEnd"/>
      <w:r w:rsidRPr="00A07D1A">
        <w:rPr>
          <w:rFonts w:cs="Times New Roman"/>
          <w:szCs w:val="24"/>
          <w:lang w:val="en-US"/>
        </w:rPr>
        <w:t xml:space="preserve">, Eleni </w:t>
      </w:r>
      <w:proofErr w:type="spellStart"/>
      <w:r w:rsidRPr="00A07D1A">
        <w:rPr>
          <w:rFonts w:cs="Times New Roman"/>
          <w:szCs w:val="24"/>
          <w:lang w:val="en-US"/>
        </w:rPr>
        <w:t>Charou</w:t>
      </w:r>
      <w:proofErr w:type="spellEnd"/>
      <w:r w:rsidRPr="00A07D1A">
        <w:rPr>
          <w:rFonts w:cs="Times New Roman"/>
          <w:szCs w:val="24"/>
          <w:lang w:val="en-US"/>
        </w:rPr>
        <w:t xml:space="preserve">. 2020. Procedural 3D Terrain Generation using Generative Adversarial </w:t>
      </w:r>
      <w:proofErr w:type="gramStart"/>
      <w:r w:rsidRPr="00A07D1A">
        <w:rPr>
          <w:rFonts w:cs="Times New Roman"/>
          <w:szCs w:val="24"/>
          <w:lang w:val="en-US"/>
        </w:rPr>
        <w:t>Networks .</w:t>
      </w:r>
      <w:proofErr w:type="gramEnd"/>
      <w:r w:rsidRPr="00A07D1A">
        <w:rPr>
          <w:rFonts w:cs="Times New Roman"/>
          <w:szCs w:val="24"/>
          <w:lang w:val="en-US"/>
        </w:rPr>
        <w:t xml:space="preserve"> </w:t>
      </w:r>
      <w:r w:rsidRPr="00CC62E2">
        <w:rPr>
          <w:rFonts w:cs="Times New Roman"/>
          <w:color w:val="262626"/>
          <w:szCs w:val="24"/>
          <w:shd w:val="clear" w:color="auto" w:fill="FFFFFF"/>
          <w:lang w:val="en-US"/>
        </w:rPr>
        <w:t>[</w:t>
      </w:r>
      <w:r w:rsidRPr="00CC62E2">
        <w:rPr>
          <w:rFonts w:cs="Times New Roman"/>
          <w:color w:val="262626"/>
          <w:szCs w:val="24"/>
          <w:shd w:val="clear" w:color="auto" w:fill="FFFFFF"/>
        </w:rPr>
        <w:t>Электронный</w:t>
      </w:r>
      <w:r w:rsidRPr="00CC62E2">
        <w:rPr>
          <w:rFonts w:cs="Times New Roman"/>
          <w:color w:val="262626"/>
          <w:szCs w:val="24"/>
          <w:shd w:val="clear" w:color="auto" w:fill="FFFFFF"/>
          <w:lang w:val="en-US"/>
        </w:rPr>
        <w:t xml:space="preserve"> </w:t>
      </w:r>
      <w:r w:rsidRPr="00CC62E2">
        <w:rPr>
          <w:rFonts w:cs="Times New Roman"/>
          <w:color w:val="262626"/>
          <w:szCs w:val="24"/>
          <w:shd w:val="clear" w:color="auto" w:fill="FFFFFF"/>
        </w:rPr>
        <w:t>ресурс</w:t>
      </w:r>
      <w:r w:rsidRPr="00CC62E2">
        <w:rPr>
          <w:rFonts w:cs="Times New Roman"/>
          <w:color w:val="262626"/>
          <w:szCs w:val="24"/>
          <w:shd w:val="clear" w:color="auto" w:fill="FFFFFF"/>
          <w:lang w:val="en-US"/>
        </w:rPr>
        <w:t xml:space="preserve">] </w:t>
      </w:r>
      <w:proofErr w:type="spellStart"/>
      <w:r w:rsidRPr="008C2FD6">
        <w:rPr>
          <w:rFonts w:cs="Times New Roman"/>
          <w:szCs w:val="24"/>
          <w:lang w:val="en-US"/>
        </w:rPr>
        <w:t>arXiv</w:t>
      </w:r>
      <w:proofErr w:type="spellEnd"/>
      <w:r w:rsidRPr="008C2FD6">
        <w:rPr>
          <w:rFonts w:cs="Times New Roman"/>
          <w:szCs w:val="24"/>
          <w:lang w:val="en-US"/>
        </w:rPr>
        <w:t xml:space="preserve"> preprint </w:t>
      </w:r>
      <w:r w:rsidRPr="00A07D1A">
        <w:rPr>
          <w:rFonts w:cs="Times New Roman"/>
          <w:szCs w:val="24"/>
          <w:lang w:val="en-US"/>
        </w:rPr>
        <w:t xml:space="preserve"> </w:t>
      </w:r>
      <w:hyperlink r:id="rId39" w:history="1">
        <w:r w:rsidRPr="00CC62E2">
          <w:rPr>
            <w:rStyle w:val="af1"/>
            <w:rFonts w:cs="Times New Roman"/>
            <w:szCs w:val="24"/>
            <w:shd w:val="clear" w:color="auto" w:fill="FFFFFF"/>
            <w:lang w:val="en-US"/>
          </w:rPr>
          <w:t>https://arxiv.org/pdf/2010.06411.pdf</w:t>
        </w:r>
      </w:hyperlink>
      <w:r w:rsidRPr="00CC62E2">
        <w:rPr>
          <w:rFonts w:cs="Times New Roman"/>
          <w:color w:val="262626"/>
          <w:szCs w:val="24"/>
          <w:shd w:val="clear" w:color="auto" w:fill="FFFFFF"/>
          <w:lang w:val="en-US"/>
        </w:rPr>
        <w:t xml:space="preserve"> (2020).</w:t>
      </w:r>
    </w:p>
    <w:p w14:paraId="798F04D9" w14:textId="77777777" w:rsidR="00CD40C5" w:rsidRPr="008C2FD6" w:rsidRDefault="00CD40C5" w:rsidP="00CC62E2">
      <w:pPr>
        <w:pStyle w:val="a3"/>
        <w:numPr>
          <w:ilvl w:val="0"/>
          <w:numId w:val="6"/>
        </w:numPr>
        <w:ind w:left="426" w:hanging="426"/>
        <w:jc w:val="both"/>
        <w:rPr>
          <w:rFonts w:cs="Times New Roman"/>
          <w:szCs w:val="24"/>
        </w:rPr>
      </w:pPr>
      <w:r w:rsidRPr="00CC62E2">
        <w:rPr>
          <w:rFonts w:cs="Times New Roman"/>
          <w:color w:val="000000"/>
          <w:szCs w:val="24"/>
          <w:lang w:val="en-US"/>
        </w:rPr>
        <w:t xml:space="preserve">Generation of Synthetic Elevation Models and Realistic Surface Images of River Deltas and Coastal Terrains Using </w:t>
      </w:r>
      <w:proofErr w:type="spellStart"/>
      <w:r w:rsidRPr="00CC62E2">
        <w:rPr>
          <w:rFonts w:cs="Times New Roman"/>
          <w:color w:val="000000"/>
          <w:szCs w:val="24"/>
          <w:lang w:val="en-US"/>
        </w:rPr>
        <w:t>cGANs</w:t>
      </w:r>
      <w:proofErr w:type="spellEnd"/>
      <w:r w:rsidRPr="00CC62E2">
        <w:rPr>
          <w:rFonts w:cs="Times New Roman"/>
          <w:color w:val="000000"/>
          <w:szCs w:val="24"/>
          <w:lang w:val="en-US"/>
        </w:rPr>
        <w:t xml:space="preserve">. </w:t>
      </w:r>
      <w:r w:rsidRPr="00CC62E2">
        <w:rPr>
          <w:rFonts w:cs="Times New Roman"/>
          <w:color w:val="000000"/>
          <w:szCs w:val="24"/>
        </w:rPr>
        <w:t xml:space="preserve">2021. </w:t>
      </w:r>
      <w:r w:rsidRPr="00CC62E2">
        <w:rPr>
          <w:rFonts w:cs="Times New Roman"/>
          <w:color w:val="262626"/>
          <w:szCs w:val="24"/>
          <w:shd w:val="clear" w:color="auto" w:fill="FFFFFF"/>
        </w:rPr>
        <w:t xml:space="preserve">[Электронный ресурс] </w:t>
      </w:r>
      <w:hyperlink r:id="rId40" w:history="1">
        <w:r w:rsidRPr="00CC62E2">
          <w:rPr>
            <w:rStyle w:val="af1"/>
            <w:rFonts w:cs="Times New Roman"/>
            <w:szCs w:val="24"/>
            <w:lang w:val="en-US"/>
          </w:rPr>
          <w:t>https</w:t>
        </w:r>
        <w:r w:rsidRPr="00CC62E2">
          <w:rPr>
            <w:rStyle w:val="af1"/>
            <w:rFonts w:cs="Times New Roman"/>
            <w:szCs w:val="24"/>
          </w:rPr>
          <w:t>://</w:t>
        </w:r>
        <w:proofErr w:type="spellStart"/>
        <w:r w:rsidRPr="00CC62E2">
          <w:rPr>
            <w:rStyle w:val="af1"/>
            <w:rFonts w:cs="Times New Roman"/>
            <w:szCs w:val="24"/>
            <w:lang w:val="en-US"/>
          </w:rPr>
          <w:t>ieeexplore</w:t>
        </w:r>
        <w:proofErr w:type="spellEnd"/>
        <w:r w:rsidRPr="00CC62E2">
          <w:rPr>
            <w:rStyle w:val="af1"/>
            <w:rFonts w:cs="Times New Roman"/>
            <w:szCs w:val="24"/>
          </w:rPr>
          <w:t>.</w:t>
        </w:r>
        <w:proofErr w:type="spellStart"/>
        <w:r w:rsidRPr="00CC62E2">
          <w:rPr>
            <w:rStyle w:val="af1"/>
            <w:rFonts w:cs="Times New Roman"/>
            <w:szCs w:val="24"/>
            <w:lang w:val="en-US"/>
          </w:rPr>
          <w:t>ieee</w:t>
        </w:r>
        <w:proofErr w:type="spellEnd"/>
        <w:r w:rsidRPr="00CC62E2">
          <w:rPr>
            <w:rStyle w:val="af1"/>
            <w:rFonts w:cs="Times New Roman"/>
            <w:szCs w:val="24"/>
          </w:rPr>
          <w:t>.</w:t>
        </w:r>
        <w:r w:rsidRPr="00CC62E2">
          <w:rPr>
            <w:rStyle w:val="af1"/>
            <w:rFonts w:cs="Times New Roman"/>
            <w:szCs w:val="24"/>
            <w:lang w:val="en-US"/>
          </w:rPr>
          <w:t>org</w:t>
        </w:r>
        <w:r w:rsidRPr="00CC62E2">
          <w:rPr>
            <w:rStyle w:val="af1"/>
            <w:rFonts w:cs="Times New Roman"/>
            <w:szCs w:val="24"/>
          </w:rPr>
          <w:t>/</w:t>
        </w:r>
        <w:r w:rsidRPr="00CC62E2">
          <w:rPr>
            <w:rStyle w:val="af1"/>
            <w:rFonts w:cs="Times New Roman"/>
            <w:szCs w:val="24"/>
            <w:lang w:val="en-US"/>
          </w:rPr>
          <w:t>stamp</w:t>
        </w:r>
        <w:r w:rsidRPr="00CC62E2">
          <w:rPr>
            <w:rStyle w:val="af1"/>
            <w:rFonts w:cs="Times New Roman"/>
            <w:szCs w:val="24"/>
          </w:rPr>
          <w:t>/</w:t>
        </w:r>
        <w:r w:rsidRPr="00CC62E2">
          <w:rPr>
            <w:rStyle w:val="af1"/>
            <w:rFonts w:cs="Times New Roman"/>
            <w:szCs w:val="24"/>
            <w:lang w:val="en-US"/>
          </w:rPr>
          <w:t>stamp</w:t>
        </w:r>
        <w:r w:rsidRPr="00CC62E2">
          <w:rPr>
            <w:rStyle w:val="af1"/>
            <w:rFonts w:cs="Times New Roman"/>
            <w:szCs w:val="24"/>
          </w:rPr>
          <w:t>.</w:t>
        </w:r>
        <w:proofErr w:type="spellStart"/>
        <w:r w:rsidRPr="00CC62E2">
          <w:rPr>
            <w:rStyle w:val="af1"/>
            <w:rFonts w:cs="Times New Roman"/>
            <w:szCs w:val="24"/>
            <w:lang w:val="en-US"/>
          </w:rPr>
          <w:t>jsp</w:t>
        </w:r>
        <w:proofErr w:type="spellEnd"/>
        <w:r w:rsidRPr="00CC62E2">
          <w:rPr>
            <w:rStyle w:val="af1"/>
            <w:rFonts w:cs="Times New Roman"/>
            <w:szCs w:val="24"/>
          </w:rPr>
          <w:t>?</w:t>
        </w:r>
        <w:proofErr w:type="spellStart"/>
        <w:r w:rsidRPr="00CC62E2">
          <w:rPr>
            <w:rStyle w:val="af1"/>
            <w:rFonts w:cs="Times New Roman"/>
            <w:szCs w:val="24"/>
            <w:lang w:val="en-US"/>
          </w:rPr>
          <w:t>arnumber</w:t>
        </w:r>
        <w:proofErr w:type="spellEnd"/>
        <w:r w:rsidRPr="00CC62E2">
          <w:rPr>
            <w:rStyle w:val="af1"/>
            <w:rFonts w:cs="Times New Roman"/>
            <w:szCs w:val="24"/>
          </w:rPr>
          <w:t>=9310217</w:t>
        </w:r>
      </w:hyperlink>
    </w:p>
    <w:p w14:paraId="7BA0C7A2" w14:textId="338200C4" w:rsidR="00CD40C5" w:rsidRPr="00A07D1A" w:rsidRDefault="00CD40C5" w:rsidP="00CC62E2">
      <w:pPr>
        <w:pStyle w:val="a3"/>
        <w:numPr>
          <w:ilvl w:val="0"/>
          <w:numId w:val="6"/>
        </w:numPr>
        <w:ind w:left="426" w:hanging="426"/>
        <w:jc w:val="both"/>
        <w:rPr>
          <w:rFonts w:cs="Times New Roman"/>
          <w:szCs w:val="24"/>
          <w:lang w:val="en-US"/>
        </w:rPr>
      </w:pPr>
      <w:r w:rsidRPr="00A07D1A">
        <w:rPr>
          <w:rFonts w:cs="Times New Roman"/>
          <w:szCs w:val="24"/>
          <w:lang w:val="en-US"/>
        </w:rPr>
        <w:lastRenderedPageBreak/>
        <w:t xml:space="preserve">Ian J. Goodfellow, Jean </w:t>
      </w:r>
      <w:proofErr w:type="spellStart"/>
      <w:r w:rsidRPr="00A07D1A">
        <w:rPr>
          <w:rFonts w:cs="Times New Roman"/>
          <w:szCs w:val="24"/>
          <w:lang w:val="en-US"/>
        </w:rPr>
        <w:t>Pouget</w:t>
      </w:r>
      <w:proofErr w:type="spellEnd"/>
      <w:r w:rsidRPr="00A07D1A">
        <w:rPr>
          <w:rFonts w:cs="Times New Roman"/>
          <w:szCs w:val="24"/>
          <w:lang w:val="en-US"/>
        </w:rPr>
        <w:t xml:space="preserve">-Abadie, Mehdi Mirza, Bing Xu, David </w:t>
      </w:r>
      <w:proofErr w:type="spellStart"/>
      <w:r w:rsidRPr="00A07D1A">
        <w:rPr>
          <w:rFonts w:cs="Times New Roman"/>
          <w:szCs w:val="24"/>
          <w:lang w:val="en-US"/>
        </w:rPr>
        <w:t>Warde</w:t>
      </w:r>
      <w:proofErr w:type="spellEnd"/>
      <w:r w:rsidRPr="00A07D1A">
        <w:rPr>
          <w:rFonts w:cs="Times New Roman"/>
          <w:szCs w:val="24"/>
          <w:lang w:val="en-US"/>
        </w:rPr>
        <w:t xml:space="preserve">-Farley, </w:t>
      </w:r>
      <w:proofErr w:type="spellStart"/>
      <w:r w:rsidRPr="00A07D1A">
        <w:rPr>
          <w:rFonts w:cs="Times New Roman"/>
          <w:szCs w:val="24"/>
          <w:lang w:val="en-US"/>
        </w:rPr>
        <w:t>Sherjil</w:t>
      </w:r>
      <w:proofErr w:type="spellEnd"/>
      <w:r w:rsidRPr="00A07D1A">
        <w:rPr>
          <w:rFonts w:cs="Times New Roman"/>
          <w:szCs w:val="24"/>
          <w:lang w:val="en-US"/>
        </w:rPr>
        <w:t xml:space="preserve"> </w:t>
      </w:r>
      <w:proofErr w:type="spellStart"/>
      <w:r w:rsidRPr="00A07D1A">
        <w:rPr>
          <w:rFonts w:cs="Times New Roman"/>
          <w:szCs w:val="24"/>
          <w:lang w:val="en-US"/>
        </w:rPr>
        <w:t>Ozair</w:t>
      </w:r>
      <w:proofErr w:type="spellEnd"/>
      <w:r w:rsidRPr="00A07D1A">
        <w:rPr>
          <w:rFonts w:cs="Times New Roman"/>
          <w:szCs w:val="24"/>
          <w:lang w:val="en-US"/>
        </w:rPr>
        <w:t xml:space="preserve">, Aaron Courville, </w:t>
      </w:r>
      <w:proofErr w:type="spellStart"/>
      <w:r w:rsidRPr="00A07D1A">
        <w:rPr>
          <w:rFonts w:cs="Times New Roman"/>
          <w:szCs w:val="24"/>
          <w:lang w:val="en-US"/>
        </w:rPr>
        <w:t>Yoshua</w:t>
      </w:r>
      <w:proofErr w:type="spellEnd"/>
      <w:r w:rsidRPr="00A07D1A">
        <w:rPr>
          <w:rFonts w:cs="Times New Roman"/>
          <w:szCs w:val="24"/>
          <w:lang w:val="en-US"/>
        </w:rPr>
        <w:t xml:space="preserve"> </w:t>
      </w:r>
      <w:proofErr w:type="spellStart"/>
      <w:r w:rsidRPr="00A07D1A">
        <w:rPr>
          <w:rFonts w:cs="Times New Roman"/>
          <w:szCs w:val="24"/>
          <w:lang w:val="en-US"/>
        </w:rPr>
        <w:t>Bengio</w:t>
      </w:r>
      <w:proofErr w:type="spellEnd"/>
      <w:r w:rsidRPr="00A07D1A">
        <w:rPr>
          <w:rFonts w:cs="Times New Roman"/>
          <w:szCs w:val="24"/>
          <w:lang w:val="en-US"/>
        </w:rPr>
        <w:t xml:space="preserve">. 2014. </w:t>
      </w:r>
      <w:r w:rsidRPr="00CC62E2">
        <w:rPr>
          <w:rFonts w:cs="Times New Roman"/>
          <w:color w:val="262626"/>
          <w:szCs w:val="24"/>
          <w:shd w:val="clear" w:color="auto" w:fill="FFFFFF"/>
          <w:lang w:val="en-US"/>
        </w:rPr>
        <w:t>[</w:t>
      </w:r>
      <w:r w:rsidRPr="00CC62E2">
        <w:rPr>
          <w:rFonts w:cs="Times New Roman"/>
          <w:color w:val="262626"/>
          <w:szCs w:val="24"/>
          <w:shd w:val="clear" w:color="auto" w:fill="FFFFFF"/>
        </w:rPr>
        <w:t>Электронный</w:t>
      </w:r>
      <w:r w:rsidRPr="00CC62E2">
        <w:rPr>
          <w:rFonts w:cs="Times New Roman"/>
          <w:color w:val="262626"/>
          <w:szCs w:val="24"/>
          <w:shd w:val="clear" w:color="auto" w:fill="FFFFFF"/>
          <w:lang w:val="en-US"/>
        </w:rPr>
        <w:t xml:space="preserve"> </w:t>
      </w:r>
      <w:r w:rsidRPr="00CC62E2">
        <w:rPr>
          <w:rFonts w:cs="Times New Roman"/>
          <w:color w:val="262626"/>
          <w:szCs w:val="24"/>
          <w:shd w:val="clear" w:color="auto" w:fill="FFFFFF"/>
        </w:rPr>
        <w:t>ресурс</w:t>
      </w:r>
      <w:r w:rsidRPr="00CC62E2">
        <w:rPr>
          <w:rFonts w:cs="Times New Roman"/>
          <w:color w:val="262626"/>
          <w:szCs w:val="24"/>
          <w:shd w:val="clear" w:color="auto" w:fill="FFFFFF"/>
          <w:lang w:val="en-US"/>
        </w:rPr>
        <w:t>]</w:t>
      </w:r>
      <w:r w:rsidRPr="008C2FD6">
        <w:rPr>
          <w:rFonts w:cs="Times New Roman"/>
          <w:szCs w:val="24"/>
          <w:lang w:val="en-US"/>
        </w:rPr>
        <w:t xml:space="preserve"> </w:t>
      </w:r>
      <w:r w:rsidRPr="00A07D1A">
        <w:rPr>
          <w:rFonts w:cs="Times New Roman"/>
          <w:szCs w:val="24"/>
          <w:lang w:val="en-US"/>
        </w:rPr>
        <w:t xml:space="preserve">Generative Adversarial Nets. </w:t>
      </w:r>
      <w:proofErr w:type="spellStart"/>
      <w:r w:rsidRPr="00A07D1A">
        <w:rPr>
          <w:rFonts w:cs="Times New Roman"/>
          <w:szCs w:val="24"/>
          <w:lang w:val="en-US"/>
        </w:rPr>
        <w:t>arXiv</w:t>
      </w:r>
      <w:proofErr w:type="spellEnd"/>
      <w:r w:rsidRPr="00A07D1A">
        <w:rPr>
          <w:rFonts w:cs="Times New Roman"/>
          <w:szCs w:val="24"/>
          <w:lang w:val="en-US"/>
        </w:rPr>
        <w:t xml:space="preserve"> preprint </w:t>
      </w:r>
      <w:hyperlink r:id="rId41" w:history="1">
        <w:r w:rsidRPr="00A07D1A">
          <w:rPr>
            <w:rStyle w:val="af1"/>
            <w:rFonts w:cs="Times New Roman"/>
            <w:szCs w:val="24"/>
            <w:lang w:val="en-US"/>
          </w:rPr>
          <w:t>https://arxiv.org/pdf/1406.2661.pdf</w:t>
        </w:r>
      </w:hyperlink>
      <w:r w:rsidRPr="008C2FD6">
        <w:rPr>
          <w:rFonts w:cs="Times New Roman"/>
          <w:szCs w:val="24"/>
          <w:lang w:val="en-US"/>
        </w:rPr>
        <w:t xml:space="preserve"> (2014).</w:t>
      </w:r>
    </w:p>
    <w:p w14:paraId="1D642C88" w14:textId="156E9331" w:rsidR="00E27347" w:rsidRPr="008C2FD6" w:rsidRDefault="00E27347" w:rsidP="00CC62E2">
      <w:pPr>
        <w:pStyle w:val="a3"/>
        <w:numPr>
          <w:ilvl w:val="0"/>
          <w:numId w:val="6"/>
        </w:numPr>
        <w:ind w:left="426" w:hanging="426"/>
        <w:jc w:val="both"/>
        <w:rPr>
          <w:rFonts w:cs="Times New Roman"/>
          <w:szCs w:val="24"/>
          <w:lang w:val="en-US"/>
        </w:rPr>
      </w:pPr>
      <w:proofErr w:type="spellStart"/>
      <w:r w:rsidRPr="00A07D1A">
        <w:rPr>
          <w:rFonts w:cs="Times New Roman"/>
          <w:szCs w:val="24"/>
          <w:lang w:val="en-US"/>
        </w:rPr>
        <w:t>Keras</w:t>
      </w:r>
      <w:proofErr w:type="spellEnd"/>
      <w:r w:rsidRPr="00A07D1A">
        <w:rPr>
          <w:rFonts w:cs="Times New Roman"/>
          <w:szCs w:val="24"/>
          <w:lang w:val="en-US"/>
        </w:rPr>
        <w:t xml:space="preserve"> documentation </w:t>
      </w:r>
      <w:r w:rsidRPr="00CC62E2">
        <w:rPr>
          <w:rFonts w:cs="Times New Roman"/>
          <w:color w:val="262626"/>
          <w:szCs w:val="24"/>
          <w:shd w:val="clear" w:color="auto" w:fill="FFFFFF"/>
          <w:lang w:val="en-US"/>
        </w:rPr>
        <w:t>[</w:t>
      </w:r>
      <w:r w:rsidRPr="00CC62E2">
        <w:rPr>
          <w:rFonts w:cs="Times New Roman"/>
          <w:color w:val="262626"/>
          <w:szCs w:val="24"/>
          <w:shd w:val="clear" w:color="auto" w:fill="FFFFFF"/>
        </w:rPr>
        <w:t>Электронный</w:t>
      </w:r>
      <w:r w:rsidRPr="00CC62E2">
        <w:rPr>
          <w:rFonts w:cs="Times New Roman"/>
          <w:color w:val="262626"/>
          <w:szCs w:val="24"/>
          <w:shd w:val="clear" w:color="auto" w:fill="FFFFFF"/>
          <w:lang w:val="en-US"/>
        </w:rPr>
        <w:t xml:space="preserve"> </w:t>
      </w:r>
      <w:r w:rsidRPr="00CC62E2">
        <w:rPr>
          <w:rFonts w:cs="Times New Roman"/>
          <w:color w:val="262626"/>
          <w:szCs w:val="24"/>
          <w:shd w:val="clear" w:color="auto" w:fill="FFFFFF"/>
        </w:rPr>
        <w:t>ресурс</w:t>
      </w:r>
      <w:r w:rsidRPr="00CC62E2">
        <w:rPr>
          <w:rFonts w:cs="Times New Roman"/>
          <w:color w:val="262626"/>
          <w:szCs w:val="24"/>
          <w:shd w:val="clear" w:color="auto" w:fill="FFFFFF"/>
          <w:lang w:val="en-US"/>
        </w:rPr>
        <w:t xml:space="preserve">] </w:t>
      </w:r>
      <w:r w:rsidRPr="008C2FD6">
        <w:rPr>
          <w:rFonts w:cs="Times New Roman"/>
          <w:szCs w:val="24"/>
          <w:lang w:val="en-US"/>
        </w:rPr>
        <w:t xml:space="preserve"> </w:t>
      </w:r>
      <w:hyperlink r:id="rId42" w:history="1">
        <w:r w:rsidRPr="00A07D1A">
          <w:rPr>
            <w:rStyle w:val="af1"/>
            <w:rFonts w:cs="Times New Roman"/>
            <w:szCs w:val="24"/>
            <w:lang w:val="en-US"/>
          </w:rPr>
          <w:t>https://keras.io/api/</w:t>
        </w:r>
      </w:hyperlink>
    </w:p>
    <w:p w14:paraId="4020799B" w14:textId="366F8EC4" w:rsidR="00CD40C5" w:rsidRPr="00A07D1A" w:rsidRDefault="00CD40C5" w:rsidP="00CC62E2">
      <w:pPr>
        <w:pStyle w:val="a3"/>
        <w:numPr>
          <w:ilvl w:val="0"/>
          <w:numId w:val="6"/>
        </w:numPr>
        <w:ind w:left="426" w:hanging="426"/>
        <w:jc w:val="both"/>
        <w:rPr>
          <w:rFonts w:cs="Times New Roman"/>
          <w:szCs w:val="24"/>
          <w:lang w:val="en-US"/>
        </w:rPr>
      </w:pPr>
      <w:r w:rsidRPr="00A07D1A">
        <w:rPr>
          <w:rFonts w:cs="Times New Roman"/>
          <w:szCs w:val="24"/>
          <w:lang w:val="en-US"/>
        </w:rPr>
        <w:t xml:space="preserve">NASA Earth height map </w:t>
      </w:r>
      <w:r w:rsidRPr="00CC62E2">
        <w:rPr>
          <w:rFonts w:cs="Times New Roman"/>
          <w:color w:val="262626"/>
          <w:szCs w:val="24"/>
          <w:shd w:val="clear" w:color="auto" w:fill="FFFFFF"/>
          <w:lang w:val="en-US"/>
        </w:rPr>
        <w:t>[</w:t>
      </w:r>
      <w:r w:rsidRPr="00CC62E2">
        <w:rPr>
          <w:rFonts w:cs="Times New Roman"/>
          <w:color w:val="262626"/>
          <w:szCs w:val="24"/>
          <w:shd w:val="clear" w:color="auto" w:fill="FFFFFF"/>
        </w:rPr>
        <w:t>Электронный</w:t>
      </w:r>
      <w:r w:rsidRPr="00CC62E2">
        <w:rPr>
          <w:rFonts w:cs="Times New Roman"/>
          <w:color w:val="262626"/>
          <w:szCs w:val="24"/>
          <w:shd w:val="clear" w:color="auto" w:fill="FFFFFF"/>
          <w:lang w:val="en-US"/>
        </w:rPr>
        <w:t xml:space="preserve"> </w:t>
      </w:r>
      <w:r w:rsidRPr="00CC62E2">
        <w:rPr>
          <w:rFonts w:cs="Times New Roman"/>
          <w:color w:val="262626"/>
          <w:szCs w:val="24"/>
          <w:shd w:val="clear" w:color="auto" w:fill="FFFFFF"/>
        </w:rPr>
        <w:t>ресурс</w:t>
      </w:r>
      <w:r w:rsidRPr="00CC62E2">
        <w:rPr>
          <w:rFonts w:cs="Times New Roman"/>
          <w:color w:val="262626"/>
          <w:szCs w:val="24"/>
          <w:shd w:val="clear" w:color="auto" w:fill="FFFFFF"/>
          <w:lang w:val="en-US"/>
        </w:rPr>
        <w:t xml:space="preserve">] </w:t>
      </w:r>
      <w:hyperlink r:id="rId43" w:history="1">
        <w:r w:rsidR="00431779" w:rsidRPr="00431779">
          <w:rPr>
            <w:rStyle w:val="af1"/>
            <w:rFonts w:cs="Times New Roman"/>
            <w:szCs w:val="24"/>
            <w:lang w:val="en-US"/>
          </w:rPr>
          <w:t>https://visibleearth.nasa.gov/images/73934/topography</w:t>
        </w:r>
      </w:hyperlink>
      <w:r w:rsidRPr="008C2FD6">
        <w:rPr>
          <w:rFonts w:cs="Times New Roman"/>
          <w:szCs w:val="24"/>
          <w:lang w:val="en-US"/>
        </w:rPr>
        <w:t xml:space="preserve"> (</w:t>
      </w:r>
      <w:r w:rsidRPr="00CC62E2">
        <w:rPr>
          <w:rFonts w:cs="Times New Roman"/>
          <w:color w:val="212529"/>
          <w:szCs w:val="24"/>
          <w:shd w:val="clear" w:color="auto" w:fill="E9ECEF"/>
          <w:lang w:val="en-US"/>
        </w:rPr>
        <w:t>2005</w:t>
      </w:r>
      <w:r w:rsidRPr="008C2FD6">
        <w:rPr>
          <w:rFonts w:cs="Times New Roman"/>
          <w:szCs w:val="24"/>
          <w:lang w:val="en-US"/>
        </w:rPr>
        <w:t>).</w:t>
      </w:r>
    </w:p>
    <w:p w14:paraId="5081C97E" w14:textId="049DBAA6" w:rsidR="009E4718" w:rsidRPr="00A07D1A" w:rsidRDefault="0079165A" w:rsidP="00CC62E2">
      <w:pPr>
        <w:pStyle w:val="a3"/>
        <w:numPr>
          <w:ilvl w:val="0"/>
          <w:numId w:val="6"/>
        </w:numPr>
        <w:ind w:left="426" w:hanging="426"/>
        <w:jc w:val="both"/>
        <w:rPr>
          <w:rFonts w:cs="Times New Roman"/>
          <w:szCs w:val="24"/>
          <w:lang w:val="en-US"/>
        </w:rPr>
      </w:pPr>
      <w:r w:rsidRPr="00A07D1A">
        <w:rPr>
          <w:rFonts w:cs="Times New Roman"/>
          <w:szCs w:val="24"/>
          <w:lang w:val="en-US"/>
        </w:rPr>
        <w:t xml:space="preserve">Nikolay </w:t>
      </w:r>
      <w:proofErr w:type="spellStart"/>
      <w:r w:rsidRPr="00A07D1A">
        <w:rPr>
          <w:rFonts w:cs="Times New Roman"/>
          <w:szCs w:val="24"/>
          <w:lang w:val="en-US"/>
        </w:rPr>
        <w:t>Jetchev</w:t>
      </w:r>
      <w:proofErr w:type="spellEnd"/>
      <w:r w:rsidRPr="00A07D1A">
        <w:rPr>
          <w:rFonts w:cs="Times New Roman"/>
          <w:szCs w:val="24"/>
          <w:lang w:val="en-US"/>
        </w:rPr>
        <w:t xml:space="preserve">, </w:t>
      </w:r>
      <w:proofErr w:type="spellStart"/>
      <w:r w:rsidRPr="00A07D1A">
        <w:rPr>
          <w:rFonts w:cs="Times New Roman"/>
          <w:szCs w:val="24"/>
          <w:lang w:val="en-US"/>
        </w:rPr>
        <w:t>Urs</w:t>
      </w:r>
      <w:proofErr w:type="spellEnd"/>
      <w:r w:rsidRPr="00A07D1A">
        <w:rPr>
          <w:rFonts w:cs="Times New Roman"/>
          <w:szCs w:val="24"/>
          <w:lang w:val="en-US"/>
        </w:rPr>
        <w:t xml:space="preserve"> Bergmann and Roland </w:t>
      </w:r>
      <w:proofErr w:type="spellStart"/>
      <w:r w:rsidRPr="00A07D1A">
        <w:rPr>
          <w:rFonts w:cs="Times New Roman"/>
          <w:szCs w:val="24"/>
          <w:lang w:val="en-US"/>
        </w:rPr>
        <w:t>Vollgraf</w:t>
      </w:r>
      <w:proofErr w:type="spellEnd"/>
      <w:r w:rsidRPr="00A07D1A">
        <w:rPr>
          <w:rFonts w:cs="Times New Roman"/>
          <w:szCs w:val="24"/>
          <w:lang w:val="en-US"/>
        </w:rPr>
        <w:t xml:space="preserve">. 2016. Texture synthesis with spatial generative adversarial networks. </w:t>
      </w:r>
      <w:r w:rsidRPr="00CC62E2">
        <w:rPr>
          <w:rFonts w:cs="Times New Roman"/>
          <w:szCs w:val="24"/>
          <w:lang w:val="en-US"/>
        </w:rPr>
        <w:t>[</w:t>
      </w:r>
      <w:proofErr w:type="spellStart"/>
      <w:r w:rsidRPr="00CC62E2">
        <w:rPr>
          <w:rFonts w:cs="Times New Roman"/>
          <w:szCs w:val="24"/>
          <w:lang w:val="en-US"/>
        </w:rPr>
        <w:t>Электронный</w:t>
      </w:r>
      <w:proofErr w:type="spellEnd"/>
      <w:r w:rsidRPr="00CC62E2">
        <w:rPr>
          <w:rFonts w:cs="Times New Roman"/>
          <w:szCs w:val="24"/>
          <w:lang w:val="en-US"/>
        </w:rPr>
        <w:t xml:space="preserve"> </w:t>
      </w:r>
      <w:proofErr w:type="spellStart"/>
      <w:r w:rsidRPr="00CC62E2">
        <w:rPr>
          <w:rFonts w:cs="Times New Roman"/>
          <w:szCs w:val="24"/>
          <w:lang w:val="en-US"/>
        </w:rPr>
        <w:t>ресурс</w:t>
      </w:r>
      <w:proofErr w:type="spellEnd"/>
      <w:r w:rsidRPr="00CC62E2">
        <w:rPr>
          <w:rFonts w:cs="Times New Roman"/>
          <w:szCs w:val="24"/>
          <w:lang w:val="en-US"/>
        </w:rPr>
        <w:t xml:space="preserve">] </w:t>
      </w:r>
      <w:proofErr w:type="spellStart"/>
      <w:r w:rsidRPr="00A07D1A">
        <w:rPr>
          <w:rFonts w:cs="Times New Roman"/>
          <w:szCs w:val="24"/>
          <w:lang w:val="en-US"/>
        </w:rPr>
        <w:t>arXiv</w:t>
      </w:r>
      <w:proofErr w:type="spellEnd"/>
      <w:r w:rsidRPr="00A07D1A">
        <w:rPr>
          <w:rFonts w:cs="Times New Roman"/>
          <w:szCs w:val="24"/>
          <w:lang w:val="en-US"/>
        </w:rPr>
        <w:t xml:space="preserve"> preprint </w:t>
      </w:r>
      <w:hyperlink r:id="rId44" w:history="1">
        <w:r w:rsidR="00016625" w:rsidRPr="00CC62E2">
          <w:rPr>
            <w:rFonts w:cs="Times New Roman"/>
            <w:szCs w:val="24"/>
            <w:lang w:val="en-US"/>
          </w:rPr>
          <w:t>https://arxiv.org/pdf/1611.08207.pdf</w:t>
        </w:r>
      </w:hyperlink>
      <w:r w:rsidR="00016625" w:rsidRPr="00A07D1A">
        <w:rPr>
          <w:rFonts w:cs="Times New Roman"/>
          <w:szCs w:val="24"/>
          <w:lang w:val="en-US"/>
        </w:rPr>
        <w:t xml:space="preserve"> </w:t>
      </w:r>
      <w:r w:rsidRPr="00A07D1A">
        <w:rPr>
          <w:rFonts w:cs="Times New Roman"/>
          <w:szCs w:val="24"/>
          <w:lang w:val="en-US"/>
        </w:rPr>
        <w:t>(2016)</w:t>
      </w:r>
      <w:r w:rsidR="009E4718" w:rsidRPr="00A07D1A">
        <w:rPr>
          <w:rFonts w:cs="Times New Roman"/>
          <w:szCs w:val="24"/>
          <w:lang w:val="en-US"/>
        </w:rPr>
        <w:t>.</w:t>
      </w:r>
    </w:p>
    <w:p w14:paraId="65280BAD" w14:textId="77777777" w:rsidR="00583519" w:rsidRPr="00A07D1A" w:rsidRDefault="00583519" w:rsidP="00CC62E2">
      <w:pPr>
        <w:pStyle w:val="a3"/>
        <w:numPr>
          <w:ilvl w:val="0"/>
          <w:numId w:val="6"/>
        </w:numPr>
        <w:ind w:left="426" w:hanging="426"/>
        <w:jc w:val="both"/>
        <w:rPr>
          <w:rFonts w:cs="Times New Roman"/>
          <w:szCs w:val="24"/>
          <w:lang w:val="en-US"/>
        </w:rPr>
      </w:pPr>
      <w:r w:rsidRPr="00A07D1A">
        <w:rPr>
          <w:rFonts w:cs="Times New Roman"/>
          <w:szCs w:val="24"/>
          <w:lang w:val="en-US"/>
        </w:rPr>
        <w:t xml:space="preserve">Sheng-Yu Wang, Oliver Wang, Richard Zhang, Andrew Owens, Alexei A. </w:t>
      </w:r>
      <w:proofErr w:type="spellStart"/>
      <w:r w:rsidRPr="00A07D1A">
        <w:rPr>
          <w:rFonts w:cs="Times New Roman"/>
          <w:szCs w:val="24"/>
          <w:lang w:val="en-US"/>
        </w:rPr>
        <w:t>Efros</w:t>
      </w:r>
      <w:proofErr w:type="spellEnd"/>
      <w:r w:rsidRPr="00A07D1A">
        <w:rPr>
          <w:rFonts w:cs="Times New Roman"/>
          <w:szCs w:val="24"/>
          <w:lang w:val="en-US"/>
        </w:rPr>
        <w:t>. 2020. CNN-generated images are surprisingly easy to spot... for now. [</w:t>
      </w:r>
      <w:r w:rsidRPr="00CC62E2">
        <w:rPr>
          <w:rFonts w:cs="Times New Roman"/>
          <w:szCs w:val="24"/>
          <w:lang w:val="en-US"/>
        </w:rPr>
        <w:t>Электронный</w:t>
      </w:r>
      <w:r w:rsidRPr="00A07D1A">
        <w:rPr>
          <w:rFonts w:cs="Times New Roman"/>
          <w:szCs w:val="24"/>
          <w:lang w:val="en-US"/>
        </w:rPr>
        <w:t xml:space="preserve"> </w:t>
      </w:r>
      <w:r w:rsidRPr="00CC62E2">
        <w:rPr>
          <w:rFonts w:cs="Times New Roman"/>
          <w:szCs w:val="24"/>
          <w:lang w:val="en-US"/>
        </w:rPr>
        <w:t>ресурс</w:t>
      </w:r>
      <w:r w:rsidRPr="00A07D1A">
        <w:rPr>
          <w:rFonts w:cs="Times New Roman"/>
          <w:szCs w:val="24"/>
          <w:lang w:val="en-US"/>
        </w:rPr>
        <w:t>]</w:t>
      </w:r>
    </w:p>
    <w:p w14:paraId="4C54EBAD" w14:textId="3306D724" w:rsidR="00583519" w:rsidRPr="00A07D1A" w:rsidRDefault="00431779" w:rsidP="00CC62E2">
      <w:pPr>
        <w:pStyle w:val="a3"/>
        <w:numPr>
          <w:ilvl w:val="0"/>
          <w:numId w:val="6"/>
        </w:numPr>
        <w:ind w:left="426" w:hanging="426"/>
        <w:jc w:val="both"/>
        <w:rPr>
          <w:rFonts w:cs="Times New Roman"/>
          <w:szCs w:val="24"/>
          <w:lang w:val="en-US"/>
        </w:rPr>
      </w:pPr>
      <w:hyperlink r:id="rId45" w:history="1">
        <w:r w:rsidR="00583519" w:rsidRPr="00CC62E2">
          <w:rPr>
            <w:rFonts w:cs="Times New Roman"/>
            <w:szCs w:val="24"/>
            <w:lang w:val="en-US"/>
          </w:rPr>
          <w:t>https://openaccess.thecvf.com/content_CVPR_2020/papers/Wang_CNN-Generated_Images_Are_Surprisingly_Easy_to_Spot..._for_Now_CVPR_2020_paper.pdf</w:t>
        </w:r>
      </w:hyperlink>
      <w:r w:rsidR="00583519" w:rsidRPr="00A07D1A">
        <w:rPr>
          <w:rFonts w:cs="Times New Roman"/>
          <w:szCs w:val="24"/>
          <w:lang w:val="en-US"/>
        </w:rPr>
        <w:t>(2020)</w:t>
      </w:r>
    </w:p>
    <w:p w14:paraId="71CD43F1" w14:textId="4504673B" w:rsidR="00EB675E" w:rsidRPr="00A07D1A" w:rsidRDefault="0079165A" w:rsidP="00CC62E2">
      <w:pPr>
        <w:pStyle w:val="a3"/>
        <w:numPr>
          <w:ilvl w:val="0"/>
          <w:numId w:val="6"/>
        </w:numPr>
        <w:ind w:left="426" w:hanging="426"/>
        <w:jc w:val="both"/>
        <w:rPr>
          <w:rFonts w:cs="Times New Roman"/>
          <w:szCs w:val="24"/>
          <w:lang w:val="en-US"/>
        </w:rPr>
      </w:pPr>
      <w:r w:rsidRPr="00A07D1A">
        <w:rPr>
          <w:rFonts w:cs="Times New Roman"/>
          <w:szCs w:val="24"/>
          <w:lang w:val="en-US"/>
        </w:rPr>
        <w:t xml:space="preserve">Ryan Spick, Alfred </w:t>
      </w:r>
      <w:proofErr w:type="spellStart"/>
      <w:r w:rsidRPr="00A07D1A">
        <w:rPr>
          <w:rFonts w:cs="Times New Roman"/>
          <w:szCs w:val="24"/>
          <w:lang w:val="en-US"/>
        </w:rPr>
        <w:t>Walke</w:t>
      </w:r>
      <w:proofErr w:type="spellEnd"/>
      <w:r w:rsidRPr="00A07D1A">
        <w:rPr>
          <w:rFonts w:cs="Times New Roman"/>
          <w:szCs w:val="24"/>
          <w:lang w:val="en-US"/>
        </w:rPr>
        <w:t>. 2019. Realistic and Textured Terrain Generation using GANs</w:t>
      </w:r>
      <w:r w:rsidRPr="00CC62E2">
        <w:rPr>
          <w:rFonts w:cs="Times New Roman"/>
          <w:szCs w:val="24"/>
          <w:lang w:val="en-US"/>
        </w:rPr>
        <w:t xml:space="preserve"> </w:t>
      </w:r>
      <w:r w:rsidR="00233EF5" w:rsidRPr="00CC62E2">
        <w:rPr>
          <w:rFonts w:cs="Times New Roman"/>
          <w:szCs w:val="24"/>
          <w:lang w:val="en-US"/>
        </w:rPr>
        <w:t>[</w:t>
      </w:r>
      <w:proofErr w:type="spellStart"/>
      <w:r w:rsidR="00233EF5" w:rsidRPr="00CC62E2">
        <w:rPr>
          <w:rFonts w:cs="Times New Roman"/>
          <w:szCs w:val="24"/>
          <w:lang w:val="en-US"/>
        </w:rPr>
        <w:t>Электронный</w:t>
      </w:r>
      <w:proofErr w:type="spellEnd"/>
      <w:r w:rsidR="00233EF5" w:rsidRPr="00CC62E2">
        <w:rPr>
          <w:rFonts w:cs="Times New Roman"/>
          <w:szCs w:val="24"/>
          <w:lang w:val="en-US"/>
        </w:rPr>
        <w:t xml:space="preserve"> </w:t>
      </w:r>
      <w:proofErr w:type="spellStart"/>
      <w:r w:rsidR="00233EF5" w:rsidRPr="00CC62E2">
        <w:rPr>
          <w:rFonts w:cs="Times New Roman"/>
          <w:szCs w:val="24"/>
          <w:lang w:val="en-US"/>
        </w:rPr>
        <w:t>ресурс</w:t>
      </w:r>
      <w:proofErr w:type="spellEnd"/>
      <w:r w:rsidR="00233EF5" w:rsidRPr="00CC62E2">
        <w:rPr>
          <w:rFonts w:cs="Times New Roman"/>
          <w:szCs w:val="24"/>
          <w:lang w:val="en-US"/>
        </w:rPr>
        <w:t>]</w:t>
      </w:r>
      <w:r w:rsidRPr="00CC62E2">
        <w:rPr>
          <w:rFonts w:cs="Times New Roman"/>
          <w:szCs w:val="24"/>
          <w:lang w:val="en-US"/>
        </w:rPr>
        <w:t xml:space="preserve"> </w:t>
      </w:r>
      <w:hyperlink r:id="rId46" w:history="1">
        <w:r w:rsidR="00016625" w:rsidRPr="00CC62E2">
          <w:rPr>
            <w:rFonts w:cs="Times New Roman"/>
            <w:szCs w:val="24"/>
            <w:lang w:val="en-US"/>
          </w:rPr>
          <w:t>https://eprints.whiterose.ac.uk/153088/1/Real_world_Textured_terrain_generation_using_GANs_1_.pdf</w:t>
        </w:r>
      </w:hyperlink>
      <w:r w:rsidR="00016625" w:rsidRPr="00A07D1A">
        <w:rPr>
          <w:rFonts w:cs="Times New Roman"/>
          <w:szCs w:val="24"/>
          <w:lang w:val="en-US"/>
        </w:rPr>
        <w:t xml:space="preserve"> </w:t>
      </w:r>
      <w:r w:rsidR="00016625" w:rsidRPr="00CC62E2">
        <w:rPr>
          <w:rFonts w:cs="Times New Roman"/>
          <w:szCs w:val="24"/>
          <w:lang w:val="en-US"/>
        </w:rPr>
        <w:t>(2019)</w:t>
      </w:r>
    </w:p>
    <w:p w14:paraId="50F09428" w14:textId="54153260" w:rsidR="00E27347" w:rsidRPr="00A07D1A" w:rsidRDefault="00E27347" w:rsidP="00CC62E2">
      <w:pPr>
        <w:pStyle w:val="a3"/>
        <w:numPr>
          <w:ilvl w:val="0"/>
          <w:numId w:val="6"/>
        </w:numPr>
        <w:ind w:left="426" w:hanging="426"/>
        <w:jc w:val="both"/>
        <w:rPr>
          <w:rFonts w:cs="Times New Roman"/>
          <w:szCs w:val="24"/>
          <w:lang w:val="en-US"/>
        </w:rPr>
      </w:pPr>
      <w:r w:rsidRPr="00A07D1A">
        <w:rPr>
          <w:rFonts w:cs="Times New Roman"/>
          <w:szCs w:val="24"/>
          <w:lang w:val="en-US"/>
        </w:rPr>
        <w:t xml:space="preserve">Sakshi </w:t>
      </w:r>
      <w:proofErr w:type="spellStart"/>
      <w:r w:rsidRPr="00A07D1A">
        <w:rPr>
          <w:rFonts w:cs="Times New Roman"/>
          <w:szCs w:val="24"/>
          <w:lang w:val="en-US"/>
        </w:rPr>
        <w:t>Indolia</w:t>
      </w:r>
      <w:proofErr w:type="spellEnd"/>
      <w:r w:rsidR="00C6052F" w:rsidRPr="00A07D1A">
        <w:rPr>
          <w:rFonts w:cs="Times New Roman"/>
          <w:szCs w:val="24"/>
          <w:lang w:val="en-US"/>
        </w:rPr>
        <w:t>,</w:t>
      </w:r>
      <w:r w:rsidRPr="00A07D1A">
        <w:rPr>
          <w:rFonts w:cs="Times New Roman"/>
          <w:szCs w:val="24"/>
          <w:lang w:val="en-US"/>
        </w:rPr>
        <w:t xml:space="preserve"> Anil Kumar Goswami</w:t>
      </w:r>
      <w:r w:rsidR="00C6052F" w:rsidRPr="00A07D1A">
        <w:rPr>
          <w:rFonts w:cs="Times New Roman"/>
          <w:szCs w:val="24"/>
          <w:lang w:val="en-US"/>
        </w:rPr>
        <w:t>,</w:t>
      </w:r>
      <w:r w:rsidRPr="00A07D1A">
        <w:rPr>
          <w:rFonts w:cs="Times New Roman"/>
          <w:szCs w:val="24"/>
          <w:lang w:val="en-US"/>
        </w:rPr>
        <w:t xml:space="preserve"> S.P. Mishra</w:t>
      </w:r>
      <w:r w:rsidR="00C6052F" w:rsidRPr="00A07D1A">
        <w:rPr>
          <w:rFonts w:cs="Times New Roman"/>
          <w:szCs w:val="24"/>
          <w:lang w:val="en-US"/>
        </w:rPr>
        <w:t>,</w:t>
      </w:r>
      <w:r w:rsidRPr="00A07D1A">
        <w:rPr>
          <w:rFonts w:cs="Times New Roman"/>
          <w:szCs w:val="24"/>
          <w:lang w:val="en-US"/>
        </w:rPr>
        <w:t xml:space="preserve"> Pooja </w:t>
      </w:r>
      <w:proofErr w:type="spellStart"/>
      <w:r w:rsidRPr="00A07D1A">
        <w:rPr>
          <w:rFonts w:cs="Times New Roman"/>
          <w:szCs w:val="24"/>
          <w:lang w:val="en-US"/>
        </w:rPr>
        <w:t>Asopaa</w:t>
      </w:r>
      <w:proofErr w:type="spellEnd"/>
      <w:r w:rsidRPr="00A07D1A">
        <w:rPr>
          <w:rFonts w:cs="Times New Roman"/>
          <w:szCs w:val="24"/>
          <w:lang w:val="en-US"/>
        </w:rPr>
        <w:t xml:space="preserve">. 2018. Conceptual Understanding of Convolutional Neural Network- A Deep Learning Approach. </w:t>
      </w:r>
      <w:r w:rsidRPr="00CC62E2">
        <w:rPr>
          <w:rFonts w:cs="Times New Roman"/>
          <w:szCs w:val="24"/>
          <w:lang w:val="en-US"/>
        </w:rPr>
        <w:t>[</w:t>
      </w:r>
      <w:proofErr w:type="spellStart"/>
      <w:r w:rsidRPr="00CC62E2">
        <w:rPr>
          <w:rFonts w:cs="Times New Roman"/>
          <w:szCs w:val="24"/>
          <w:lang w:val="en-US"/>
        </w:rPr>
        <w:t>Электронный</w:t>
      </w:r>
      <w:proofErr w:type="spellEnd"/>
      <w:r w:rsidRPr="00CC62E2">
        <w:rPr>
          <w:rFonts w:cs="Times New Roman"/>
          <w:szCs w:val="24"/>
          <w:lang w:val="en-US"/>
        </w:rPr>
        <w:t xml:space="preserve"> </w:t>
      </w:r>
      <w:proofErr w:type="spellStart"/>
      <w:r w:rsidRPr="00CC62E2">
        <w:rPr>
          <w:rFonts w:cs="Times New Roman"/>
          <w:szCs w:val="24"/>
          <w:lang w:val="en-US"/>
        </w:rPr>
        <w:t>ресурс</w:t>
      </w:r>
      <w:proofErr w:type="spellEnd"/>
      <w:r w:rsidRPr="00CC62E2">
        <w:rPr>
          <w:rFonts w:cs="Times New Roman"/>
          <w:szCs w:val="24"/>
          <w:lang w:val="en-US"/>
        </w:rPr>
        <w:t xml:space="preserve">]  </w:t>
      </w:r>
      <w:hyperlink r:id="rId47" w:history="1">
        <w:r w:rsidRPr="00CC62E2">
          <w:rPr>
            <w:rFonts w:cs="Times New Roman"/>
            <w:szCs w:val="24"/>
            <w:lang w:val="en-US"/>
          </w:rPr>
          <w:t>https://www.sciencedirect.com/science/article/pii/S1877050918308019</w:t>
        </w:r>
      </w:hyperlink>
    </w:p>
    <w:p w14:paraId="2E673CF5" w14:textId="23961D59" w:rsidR="00CD40C5" w:rsidRPr="004D5E8C" w:rsidRDefault="00CD40C5" w:rsidP="00CC62E2">
      <w:pPr>
        <w:pStyle w:val="a3"/>
        <w:numPr>
          <w:ilvl w:val="0"/>
          <w:numId w:val="6"/>
        </w:numPr>
        <w:ind w:left="426" w:hanging="426"/>
        <w:jc w:val="both"/>
        <w:rPr>
          <w:rFonts w:cs="Times New Roman"/>
          <w:szCs w:val="24"/>
        </w:rPr>
      </w:pPr>
      <w:r w:rsidRPr="00CC62E2">
        <w:rPr>
          <w:rFonts w:cs="Times New Roman"/>
          <w:szCs w:val="24"/>
        </w:rPr>
        <w:t xml:space="preserve">Библиотека для работы с изображениями </w:t>
      </w:r>
      <w:r w:rsidRPr="00CC62E2">
        <w:rPr>
          <w:rFonts w:cs="Times New Roman"/>
          <w:szCs w:val="24"/>
          <w:lang w:val="en-US"/>
        </w:rPr>
        <w:t>C</w:t>
      </w:r>
      <w:r w:rsidRPr="00CC62E2">
        <w:rPr>
          <w:rFonts w:cs="Times New Roman"/>
          <w:szCs w:val="24"/>
        </w:rPr>
        <w:t>++</w:t>
      </w:r>
      <w:r w:rsidR="00E27347" w:rsidRPr="00CC62E2">
        <w:rPr>
          <w:rFonts w:cs="Times New Roman"/>
          <w:szCs w:val="24"/>
        </w:rPr>
        <w:t>.</w:t>
      </w:r>
      <w:r w:rsidRPr="00CC62E2">
        <w:rPr>
          <w:rFonts w:cs="Times New Roman"/>
          <w:szCs w:val="24"/>
        </w:rPr>
        <w:t xml:space="preserve"> [Электронный ресурс]  </w:t>
      </w:r>
      <w:hyperlink r:id="rId48" w:history="1">
        <w:r w:rsidRPr="00CC62E2">
          <w:rPr>
            <w:rFonts w:cs="Times New Roman"/>
            <w:szCs w:val="24"/>
          </w:rPr>
          <w:t>https://github.com/nothings/stb/blob/master/stb_image.h</w:t>
        </w:r>
      </w:hyperlink>
    </w:p>
    <w:p w14:paraId="0BD5E655" w14:textId="208543AD" w:rsidR="00401944" w:rsidRPr="004D5E8C" w:rsidRDefault="008154D1" w:rsidP="00CC62E2">
      <w:pPr>
        <w:pStyle w:val="a3"/>
        <w:numPr>
          <w:ilvl w:val="0"/>
          <w:numId w:val="6"/>
        </w:numPr>
        <w:ind w:left="426" w:hanging="426"/>
        <w:jc w:val="both"/>
        <w:rPr>
          <w:rFonts w:cs="Times New Roman"/>
          <w:szCs w:val="24"/>
        </w:rPr>
      </w:pPr>
      <w:r w:rsidRPr="00CC62E2">
        <w:rPr>
          <w:rFonts w:cs="Times New Roman"/>
          <w:szCs w:val="24"/>
        </w:rPr>
        <w:t xml:space="preserve">Кроссплатформенный игровой движок </w:t>
      </w:r>
      <w:r w:rsidRPr="00CC62E2">
        <w:rPr>
          <w:rFonts w:cs="Times New Roman"/>
          <w:szCs w:val="24"/>
          <w:lang w:val="en-US"/>
        </w:rPr>
        <w:t>Unity</w:t>
      </w:r>
      <w:r w:rsidR="00E27347" w:rsidRPr="00CC62E2">
        <w:rPr>
          <w:rFonts w:cs="Times New Roman"/>
          <w:szCs w:val="24"/>
        </w:rPr>
        <w:t>.</w:t>
      </w:r>
      <w:r w:rsidR="00AC1743" w:rsidRPr="00CC62E2">
        <w:rPr>
          <w:rFonts w:cs="Times New Roman"/>
          <w:szCs w:val="24"/>
        </w:rPr>
        <w:t xml:space="preserve"> [Электронный ресурс] </w:t>
      </w:r>
      <w:hyperlink r:id="rId49" w:history="1">
        <w:r w:rsidR="00AC1743" w:rsidRPr="00CC62E2">
          <w:rPr>
            <w:rFonts w:cs="Times New Roman"/>
            <w:szCs w:val="24"/>
          </w:rPr>
          <w:t>https://unity.com/ru</w:t>
        </w:r>
      </w:hyperlink>
    </w:p>
    <w:sectPr w:rsidR="00401944" w:rsidRPr="004D5E8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" w:author="Дмитрий Игнатьев" w:date="2022-06-06T19:18:00Z" w:initials="ИД">
    <w:p w14:paraId="772581F6" w14:textId="77777777" w:rsidR="001F6D21" w:rsidRDefault="001F6D21" w:rsidP="00AF1759">
      <w:r>
        <w:rPr>
          <w:rStyle w:val="a4"/>
        </w:rPr>
        <w:annotationRef/>
      </w:r>
      <w:r>
        <w:rPr>
          <w:sz w:val="20"/>
          <w:szCs w:val="20"/>
        </w:rPr>
        <w:t>Датасеты 64 / 128 / 192 и 256?</w:t>
      </w:r>
    </w:p>
  </w:comment>
  <w:comment w:id="2" w:author="Дмитрий Игнатьев" w:date="2022-06-06T19:19:00Z" w:initials="ИД">
    <w:p w14:paraId="2E470EFC" w14:textId="77777777" w:rsidR="00FB695E" w:rsidRDefault="00FB695E" w:rsidP="006E1E38">
      <w:r>
        <w:rPr>
          <w:rStyle w:val="a4"/>
        </w:rPr>
        <w:annotationRef/>
      </w:r>
      <w:r>
        <w:rPr>
          <w:sz w:val="20"/>
          <w:szCs w:val="20"/>
        </w:rPr>
        <w:t>Одном?</w:t>
      </w:r>
    </w:p>
  </w:comment>
  <w:comment w:id="3" w:author="Дмитрий Игнатьев" w:date="2022-06-06T19:27:00Z" w:initials="ИД">
    <w:p w14:paraId="23FA2366" w14:textId="77777777" w:rsidR="00C30BA0" w:rsidRDefault="00C30BA0" w:rsidP="00234EFF">
      <w:r>
        <w:rPr>
          <w:rStyle w:val="a4"/>
        </w:rPr>
        <w:annotationRef/>
      </w:r>
      <w:r>
        <w:rPr>
          <w:sz w:val="20"/>
          <w:szCs w:val="20"/>
        </w:rPr>
        <w:t>То есть никакую литературу не использовал?</w:t>
      </w:r>
    </w:p>
  </w:comment>
  <w:comment w:id="4" w:author="Даниил Игнатьев" w:date="2022-06-07T08:30:00Z" w:initials="ДИ">
    <w:p w14:paraId="7E8D6654" w14:textId="77777777" w:rsidR="00A05CDF" w:rsidRDefault="00A05CDF" w:rsidP="00536427">
      <w:pPr>
        <w:pStyle w:val="a5"/>
      </w:pPr>
      <w:r>
        <w:rPr>
          <w:rStyle w:val="a4"/>
        </w:rPr>
        <w:annotationRef/>
      </w:r>
      <w:r>
        <w:t>Исправил</w:t>
      </w:r>
    </w:p>
  </w:comment>
  <w:comment w:id="7" w:author="Дмитрий Игнатьев" w:date="2022-06-06T19:30:00Z" w:initials="ИД">
    <w:p w14:paraId="10FFB573" w14:textId="119B97C2" w:rsidR="00C8489E" w:rsidRDefault="00C8489E" w:rsidP="0043369B">
      <w:r>
        <w:rPr>
          <w:rStyle w:val="a4"/>
        </w:rPr>
        <w:annotationRef/>
      </w:r>
      <w:r>
        <w:rPr>
          <w:sz w:val="20"/>
          <w:szCs w:val="20"/>
        </w:rPr>
        <w:t>А говоришь не использовал статьи. То что ты их прочитал в интернете, не означает, что у них нет автора</w:t>
      </w:r>
    </w:p>
  </w:comment>
  <w:comment w:id="10" w:author="Дмитрий Игнатьев" w:date="2022-06-06T19:33:00Z" w:initials="ИД">
    <w:p w14:paraId="404626E1" w14:textId="77777777" w:rsidR="0051582D" w:rsidRDefault="0051582D" w:rsidP="00AE2895">
      <w:r>
        <w:rPr>
          <w:rStyle w:val="a4"/>
        </w:rPr>
        <w:annotationRef/>
      </w:r>
      <w:r>
        <w:rPr>
          <w:sz w:val="20"/>
          <w:szCs w:val="20"/>
        </w:rPr>
        <w:t xml:space="preserve">Образуя нейронные связи? - на твое усмотрение, просто предложение выглядит не законченным. </w:t>
      </w:r>
    </w:p>
  </w:comment>
  <w:comment w:id="11" w:author="Дмитрий Игнатьев" w:date="2022-06-06T19:35:00Z" w:initials="ИД">
    <w:p w14:paraId="5DDEA99A" w14:textId="77777777" w:rsidR="00F02451" w:rsidRDefault="00F02451" w:rsidP="007B3E61">
      <w:r>
        <w:rPr>
          <w:rStyle w:val="a4"/>
        </w:rPr>
        <w:annotationRef/>
      </w:r>
      <w:r>
        <w:rPr>
          <w:sz w:val="20"/>
          <w:szCs w:val="20"/>
        </w:rPr>
        <w:t>Каким способом? Может стоит указать ?</w:t>
      </w:r>
    </w:p>
  </w:comment>
  <w:comment w:id="13" w:author="Дмитрий Игнатьев" w:date="2022-06-06T19:39:00Z" w:initials="ИД">
    <w:p w14:paraId="70C5174E" w14:textId="77777777" w:rsidR="00AA5C7B" w:rsidRDefault="00AA5C7B" w:rsidP="001754F8">
      <w:r>
        <w:rPr>
          <w:rStyle w:val="a4"/>
        </w:rPr>
        <w:annotationRef/>
      </w:r>
      <w:r>
        <w:rPr>
          <w:sz w:val="20"/>
          <w:szCs w:val="20"/>
        </w:rPr>
        <w:t>Штрафы за что? Потеря произоводительности/ точности?</w:t>
      </w:r>
    </w:p>
  </w:comment>
  <w:comment w:id="15" w:author="Дмитрий Игнатьев" w:date="2022-06-06T19:44:00Z" w:initials="ИД">
    <w:p w14:paraId="5688F615" w14:textId="77777777" w:rsidR="00FE11B7" w:rsidRDefault="00FE11B7" w:rsidP="00E939F8">
      <w:r>
        <w:rPr>
          <w:rStyle w:val="a4"/>
        </w:rPr>
        <w:annotationRef/>
      </w:r>
      <w:r>
        <w:rPr>
          <w:sz w:val="20"/>
          <w:szCs w:val="20"/>
        </w:rPr>
        <w:t>Где ссылка на второй рисунок? Где анализ графиков? Для чего они тут?</w:t>
      </w:r>
    </w:p>
  </w:comment>
  <w:comment w:id="18" w:author="Дмитрий Игнатьев" w:date="2022-06-06T19:47:00Z" w:initials="ИД">
    <w:p w14:paraId="1A4EEA0A" w14:textId="77777777" w:rsidR="00D524D3" w:rsidRDefault="00D524D3" w:rsidP="0003115E">
      <w:r>
        <w:rPr>
          <w:rStyle w:val="a4"/>
        </w:rPr>
        <w:annotationRef/>
      </w:r>
      <w:r>
        <w:rPr>
          <w:sz w:val="20"/>
          <w:szCs w:val="20"/>
        </w:rPr>
        <w:t>Ссылку на рисунок в тексте?</w:t>
      </w:r>
    </w:p>
  </w:comment>
  <w:comment w:id="20" w:author="Дмитрий Игнатьев" w:date="2022-06-06T19:51:00Z" w:initials="ИД">
    <w:p w14:paraId="6D33842F" w14:textId="77777777" w:rsidR="00B245BF" w:rsidRDefault="00B245BF" w:rsidP="008D4B81">
      <w:r>
        <w:rPr>
          <w:rStyle w:val="a4"/>
        </w:rPr>
        <w:annotationRef/>
      </w:r>
      <w:r>
        <w:rPr>
          <w:sz w:val="20"/>
          <w:szCs w:val="20"/>
        </w:rPr>
        <w:t>От того?</w:t>
      </w:r>
    </w:p>
  </w:comment>
  <w:comment w:id="21" w:author="Даниил Игнатьев" w:date="2022-06-07T16:03:00Z" w:initials="ДИ">
    <w:p w14:paraId="1F12DB7B" w14:textId="77777777" w:rsidR="005A1063" w:rsidRDefault="005A1063" w:rsidP="00767F3F">
      <w:pPr>
        <w:pStyle w:val="a5"/>
      </w:pPr>
      <w:r>
        <w:rPr>
          <w:rStyle w:val="a4"/>
        </w:rPr>
        <w:annotationRef/>
      </w:r>
      <w:r>
        <w:t>Да</w:t>
      </w:r>
    </w:p>
  </w:comment>
  <w:comment w:id="22" w:author="Дмитрий Игнатьев" w:date="2022-06-06T19:52:00Z" w:initials="ИД">
    <w:p w14:paraId="1C7ECAC8" w14:textId="317AC970" w:rsidR="005D23B3" w:rsidRDefault="005D23B3" w:rsidP="00AC3612">
      <w:r>
        <w:rPr>
          <w:rStyle w:val="a4"/>
        </w:rPr>
        <w:annotationRef/>
      </w:r>
      <w:r>
        <w:rPr>
          <w:sz w:val="20"/>
          <w:szCs w:val="20"/>
        </w:rPr>
        <w:t xml:space="preserve">Это большие разрешения? Я с точки нейронных сетей не знаю. </w:t>
      </w:r>
    </w:p>
    <w:p w14:paraId="47361AF2" w14:textId="77777777" w:rsidR="005D23B3" w:rsidRDefault="005D23B3" w:rsidP="00AC3612">
      <w:r>
        <w:rPr>
          <w:sz w:val="20"/>
          <w:szCs w:val="20"/>
        </w:rPr>
        <w:t>Причем у тебя есть разрешения 256х256 - а это сверхбольшие?</w:t>
      </w:r>
    </w:p>
  </w:comment>
  <w:comment w:id="23" w:author="Даниил Игнатьев" w:date="2022-06-07T16:03:00Z" w:initials="ДИ">
    <w:p w14:paraId="6B26AAA5" w14:textId="77777777" w:rsidR="005A1063" w:rsidRDefault="005A1063" w:rsidP="0000080E">
      <w:pPr>
        <w:pStyle w:val="a5"/>
      </w:pPr>
      <w:r>
        <w:rPr>
          <w:rStyle w:val="a4"/>
        </w:rPr>
        <w:annotationRef/>
      </w:r>
      <w:r>
        <w:t>Исправил</w:t>
      </w:r>
    </w:p>
  </w:comment>
  <w:comment w:id="25" w:author="Дмитрий Игнатьев" w:date="2022-06-06T19:54:00Z" w:initials="ИД">
    <w:p w14:paraId="739A208E" w14:textId="456D7999" w:rsidR="002E19D9" w:rsidRDefault="002E19D9" w:rsidP="00057CA0">
      <w:r>
        <w:rPr>
          <w:rStyle w:val="a4"/>
        </w:rPr>
        <w:annotationRef/>
      </w:r>
      <w:r>
        <w:rPr>
          <w:sz w:val="20"/>
          <w:szCs w:val="20"/>
        </w:rPr>
        <w:t>Здесь и далее ссылки в тексте на рисунки.</w:t>
      </w:r>
    </w:p>
  </w:comment>
  <w:comment w:id="30" w:author="Дмитрий Игнатьев" w:date="2022-06-06T20:00:00Z" w:initials="ИД">
    <w:p w14:paraId="441B4A26" w14:textId="77777777" w:rsidR="00831BDF" w:rsidRDefault="00831BDF" w:rsidP="006B7C29">
      <w:r>
        <w:rPr>
          <w:rStyle w:val="a4"/>
        </w:rPr>
        <w:annotationRef/>
      </w:r>
      <w:r>
        <w:rPr>
          <w:sz w:val="20"/>
          <w:szCs w:val="20"/>
        </w:rPr>
        <w:t>Как я понял выше обучать систему лучше на мелких изображениях, зачем тогда использовать размер 256х256?</w:t>
      </w:r>
    </w:p>
  </w:comment>
  <w:comment w:id="31" w:author="Дмитрий Игнатьев" w:date="2022-06-06T20:03:00Z" w:initials="ИД">
    <w:p w14:paraId="233BA40A" w14:textId="77777777" w:rsidR="00936DF9" w:rsidRDefault="00936DF9" w:rsidP="002A7E8E">
      <w:r>
        <w:rPr>
          <w:rStyle w:val="a4"/>
        </w:rPr>
        <w:annotationRef/>
      </w:r>
      <w:r>
        <w:rPr>
          <w:sz w:val="20"/>
          <w:szCs w:val="20"/>
        </w:rPr>
        <w:t>Насколько я вижу черный цвет это поверхность мирового океана, то есть нулевая отметка? За чем что-то еще делать если можно принять черный за ноль?</w:t>
      </w:r>
    </w:p>
  </w:comment>
  <w:comment w:id="32" w:author="Даниил Игнатьев" w:date="2022-06-07T16:31:00Z" w:initials="ДИ">
    <w:p w14:paraId="334CCEDC" w14:textId="77777777" w:rsidR="00360C13" w:rsidRDefault="00360C13" w:rsidP="00736999">
      <w:pPr>
        <w:pStyle w:val="a5"/>
      </w:pPr>
      <w:r>
        <w:rPr>
          <w:rStyle w:val="a4"/>
        </w:rPr>
        <w:annotationRef/>
      </w:r>
      <w:r>
        <w:t>исправил</w:t>
      </w:r>
    </w:p>
  </w:comment>
  <w:comment w:id="34" w:author="Дмитрий Игнатьев" w:date="2022-06-06T20:04:00Z" w:initials="ИД">
    <w:p w14:paraId="75AC8073" w14:textId="24A89482" w:rsidR="00737C3A" w:rsidRDefault="00737C3A" w:rsidP="00351F2E">
      <w:r>
        <w:rPr>
          <w:rStyle w:val="a4"/>
        </w:rPr>
        <w:annotationRef/>
      </w:r>
      <w:r>
        <w:rPr>
          <w:sz w:val="20"/>
          <w:szCs w:val="20"/>
        </w:rPr>
        <w:t>В обучении? В построении?</w:t>
      </w:r>
    </w:p>
  </w:comment>
  <w:comment w:id="35" w:author="Даниил Игнатьев" w:date="2022-06-07T16:30:00Z" w:initials="ДИ">
    <w:p w14:paraId="5B77AA2D" w14:textId="77777777" w:rsidR="00360C13" w:rsidRDefault="00360C13" w:rsidP="00CE5741">
      <w:pPr>
        <w:pStyle w:val="a5"/>
      </w:pPr>
      <w:r>
        <w:rPr>
          <w:rStyle w:val="a4"/>
        </w:rPr>
        <w:annotationRef/>
      </w:r>
      <w:r>
        <w:t>исправил</w:t>
      </w:r>
    </w:p>
  </w:comment>
  <w:comment w:id="37" w:author="Дмитрий Игнатьев" w:date="2022-06-06T20:07:00Z" w:initials="ИД">
    <w:p w14:paraId="50EC2AC0" w14:textId="18C87876" w:rsidR="00CF05CA" w:rsidRDefault="00CF05CA" w:rsidP="00CE625C">
      <w:r>
        <w:rPr>
          <w:rStyle w:val="a4"/>
        </w:rPr>
        <w:annotationRef/>
      </w:r>
      <w:r>
        <w:rPr>
          <w:sz w:val="20"/>
          <w:szCs w:val="20"/>
        </w:rPr>
        <w:t>Итераций?</w:t>
      </w:r>
    </w:p>
  </w:comment>
  <w:comment w:id="38" w:author="Даниил Игнатьев" w:date="2022-06-07T16:45:00Z" w:initials="ДИ">
    <w:p w14:paraId="4EC30E87" w14:textId="77777777" w:rsidR="007B0F65" w:rsidRDefault="007B0F65" w:rsidP="00B73DD5">
      <w:pPr>
        <w:pStyle w:val="a5"/>
      </w:pPr>
      <w:r>
        <w:rPr>
          <w:rStyle w:val="a4"/>
        </w:rPr>
        <w:annotationRef/>
      </w:r>
      <w:r>
        <w:t>да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772581F6" w15:done="0"/>
  <w15:commentEx w15:paraId="2E470EFC" w15:done="0"/>
  <w15:commentEx w15:paraId="23FA2366" w15:done="0"/>
  <w15:commentEx w15:paraId="7E8D6654" w15:paraIdParent="23FA2366" w15:done="0"/>
  <w15:commentEx w15:paraId="10FFB573" w15:done="0"/>
  <w15:commentEx w15:paraId="404626E1" w15:done="0"/>
  <w15:commentEx w15:paraId="5DDEA99A" w15:done="0"/>
  <w15:commentEx w15:paraId="70C5174E" w15:done="0"/>
  <w15:commentEx w15:paraId="5688F615" w15:done="0"/>
  <w15:commentEx w15:paraId="1A4EEA0A" w15:done="0"/>
  <w15:commentEx w15:paraId="6D33842F" w15:done="0"/>
  <w15:commentEx w15:paraId="1F12DB7B" w15:paraIdParent="6D33842F" w15:done="0"/>
  <w15:commentEx w15:paraId="47361AF2" w15:done="0"/>
  <w15:commentEx w15:paraId="6B26AAA5" w15:paraIdParent="47361AF2" w15:done="0"/>
  <w15:commentEx w15:paraId="739A208E" w15:done="1"/>
  <w15:commentEx w15:paraId="441B4A26" w15:done="0"/>
  <w15:commentEx w15:paraId="233BA40A" w15:done="1"/>
  <w15:commentEx w15:paraId="334CCEDC" w15:paraIdParent="233BA40A" w15:done="1"/>
  <w15:commentEx w15:paraId="75AC8073" w15:done="1"/>
  <w15:commentEx w15:paraId="5B77AA2D" w15:paraIdParent="75AC8073" w15:done="1"/>
  <w15:commentEx w15:paraId="50EC2AC0" w15:done="1"/>
  <w15:commentEx w15:paraId="4EC30E87" w15:paraIdParent="50EC2AC0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48D197" w16cex:dateUtc="2022-06-06T15:18:00Z"/>
  <w16cex:commentExtensible w16cex:durableId="2648D1B4" w16cex:dateUtc="2022-06-06T15:19:00Z"/>
  <w16cex:commentExtensible w16cex:durableId="2648D384" w16cex:dateUtc="2022-06-06T15:27:00Z"/>
  <w16cex:commentExtensible w16cex:durableId="26498B0A" w16cex:dateUtc="2022-06-07T05:30:00Z"/>
  <w16cex:commentExtensible w16cex:durableId="2648D439" w16cex:dateUtc="2022-06-06T15:30:00Z"/>
  <w16cex:commentExtensible w16cex:durableId="2648D502" w16cex:dateUtc="2022-06-06T15:33:00Z"/>
  <w16cex:commentExtensible w16cex:durableId="2648D59D" w16cex:dateUtc="2022-06-06T15:35:00Z"/>
  <w16cex:commentExtensible w16cex:durableId="2648D65B" w16cex:dateUtc="2022-06-06T15:39:00Z"/>
  <w16cex:commentExtensible w16cex:durableId="2648D7A4" w16cex:dateUtc="2022-06-06T15:44:00Z"/>
  <w16cex:commentExtensible w16cex:durableId="2648D849" w16cex:dateUtc="2022-06-06T15:47:00Z"/>
  <w16cex:commentExtensible w16cex:durableId="2648D942" w16cex:dateUtc="2022-06-06T15:51:00Z"/>
  <w16cex:commentExtensible w16cex:durableId="2649F541" w16cex:dateUtc="2022-06-07T13:03:00Z"/>
  <w16cex:commentExtensible w16cex:durableId="2648D98F" w16cex:dateUtc="2022-06-06T15:52:00Z"/>
  <w16cex:commentExtensible w16cex:durableId="2649F53D" w16cex:dateUtc="2022-06-07T13:03:00Z"/>
  <w16cex:commentExtensible w16cex:durableId="2648D9F4" w16cex:dateUtc="2022-06-06T15:54:00Z"/>
  <w16cex:commentExtensible w16cex:durableId="2648DB68" w16cex:dateUtc="2022-06-06T16:00:00Z"/>
  <w16cex:commentExtensible w16cex:durableId="2648DC05" w16cex:dateUtc="2022-06-06T16:03:00Z"/>
  <w16cex:commentExtensible w16cex:durableId="2649FBEF" w16cex:dateUtc="2022-06-07T13:31:00Z"/>
  <w16cex:commentExtensible w16cex:durableId="2648DC50" w16cex:dateUtc="2022-06-06T16:04:00Z"/>
  <w16cex:commentExtensible w16cex:durableId="2649FBBD" w16cex:dateUtc="2022-06-07T13:30:00Z"/>
  <w16cex:commentExtensible w16cex:durableId="2648DD0A" w16cex:dateUtc="2022-06-06T16:07:00Z"/>
  <w16cex:commentExtensible w16cex:durableId="2649FF3A" w16cex:dateUtc="2022-06-07T13:4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772581F6" w16cid:durableId="2648D197"/>
  <w16cid:commentId w16cid:paraId="2E470EFC" w16cid:durableId="2648D1B4"/>
  <w16cid:commentId w16cid:paraId="23FA2366" w16cid:durableId="2648D384"/>
  <w16cid:commentId w16cid:paraId="7E8D6654" w16cid:durableId="26498B0A"/>
  <w16cid:commentId w16cid:paraId="10FFB573" w16cid:durableId="2648D439"/>
  <w16cid:commentId w16cid:paraId="404626E1" w16cid:durableId="2648D502"/>
  <w16cid:commentId w16cid:paraId="5DDEA99A" w16cid:durableId="2648D59D"/>
  <w16cid:commentId w16cid:paraId="70C5174E" w16cid:durableId="2648D65B"/>
  <w16cid:commentId w16cid:paraId="5688F615" w16cid:durableId="2648D7A4"/>
  <w16cid:commentId w16cid:paraId="1A4EEA0A" w16cid:durableId="2648D849"/>
  <w16cid:commentId w16cid:paraId="6D33842F" w16cid:durableId="2648D942"/>
  <w16cid:commentId w16cid:paraId="1F12DB7B" w16cid:durableId="2649F541"/>
  <w16cid:commentId w16cid:paraId="47361AF2" w16cid:durableId="2648D98F"/>
  <w16cid:commentId w16cid:paraId="6B26AAA5" w16cid:durableId="2649F53D"/>
  <w16cid:commentId w16cid:paraId="739A208E" w16cid:durableId="2648D9F4"/>
  <w16cid:commentId w16cid:paraId="441B4A26" w16cid:durableId="2648DB68"/>
  <w16cid:commentId w16cid:paraId="233BA40A" w16cid:durableId="2648DC05"/>
  <w16cid:commentId w16cid:paraId="334CCEDC" w16cid:durableId="2649FBEF"/>
  <w16cid:commentId w16cid:paraId="75AC8073" w16cid:durableId="2648DC50"/>
  <w16cid:commentId w16cid:paraId="5B77AA2D" w16cid:durableId="2649FBBD"/>
  <w16cid:commentId w16cid:paraId="50EC2AC0" w16cid:durableId="2648DD0A"/>
  <w16cid:commentId w16cid:paraId="4EC30E87" w16cid:durableId="2649FF3A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93F118" w14:textId="77777777" w:rsidR="001265A6" w:rsidRDefault="001265A6" w:rsidP="005F4E9C">
      <w:pPr>
        <w:spacing w:after="0" w:line="240" w:lineRule="auto"/>
      </w:pPr>
      <w:r>
        <w:separator/>
      </w:r>
    </w:p>
  </w:endnote>
  <w:endnote w:type="continuationSeparator" w:id="0">
    <w:p w14:paraId="32123CB1" w14:textId="77777777" w:rsidR="001265A6" w:rsidRDefault="001265A6" w:rsidP="005F4E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-apple-system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395477" w14:textId="77777777" w:rsidR="001265A6" w:rsidRDefault="001265A6" w:rsidP="005F4E9C">
      <w:pPr>
        <w:spacing w:after="0" w:line="240" w:lineRule="auto"/>
      </w:pPr>
      <w:r>
        <w:separator/>
      </w:r>
    </w:p>
  </w:footnote>
  <w:footnote w:type="continuationSeparator" w:id="0">
    <w:p w14:paraId="123588AF" w14:textId="77777777" w:rsidR="001265A6" w:rsidRDefault="001265A6" w:rsidP="005F4E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168FF"/>
    <w:multiLevelType w:val="hybridMultilevel"/>
    <w:tmpl w:val="830E4B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5C2A78"/>
    <w:multiLevelType w:val="hybridMultilevel"/>
    <w:tmpl w:val="E51AC986"/>
    <w:lvl w:ilvl="0" w:tplc="173EF28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0B49FC"/>
    <w:multiLevelType w:val="hybridMultilevel"/>
    <w:tmpl w:val="0F8A5D4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0414450"/>
    <w:multiLevelType w:val="hybridMultilevel"/>
    <w:tmpl w:val="28A6C04C"/>
    <w:lvl w:ilvl="0" w:tplc="CA3AB20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361F06"/>
    <w:multiLevelType w:val="multilevel"/>
    <w:tmpl w:val="73BA0FBA"/>
    <w:lvl w:ilvl="0">
      <w:start w:val="1"/>
      <w:numFmt w:val="decimal"/>
      <w:pStyle w:val="1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5" w15:restartNumberingAfterBreak="0">
    <w:nsid w:val="666B5446"/>
    <w:multiLevelType w:val="hybridMultilevel"/>
    <w:tmpl w:val="A61899DC"/>
    <w:lvl w:ilvl="0" w:tplc="04190011">
      <w:start w:val="1"/>
      <w:numFmt w:val="decimal"/>
      <w:lvlText w:val="%1)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678E00EC"/>
    <w:multiLevelType w:val="hybridMultilevel"/>
    <w:tmpl w:val="BFEEB0CE"/>
    <w:lvl w:ilvl="0" w:tplc="41C4585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C9A6A5C"/>
    <w:multiLevelType w:val="hybridMultilevel"/>
    <w:tmpl w:val="494C3B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95977836">
    <w:abstractNumId w:val="6"/>
  </w:num>
  <w:num w:numId="2" w16cid:durableId="135991827">
    <w:abstractNumId w:val="2"/>
  </w:num>
  <w:num w:numId="3" w16cid:durableId="703752143">
    <w:abstractNumId w:val="4"/>
  </w:num>
  <w:num w:numId="4" w16cid:durableId="962348653">
    <w:abstractNumId w:val="0"/>
  </w:num>
  <w:num w:numId="5" w16cid:durableId="427774914">
    <w:abstractNumId w:val="7"/>
  </w:num>
  <w:num w:numId="6" w16cid:durableId="883564097">
    <w:abstractNumId w:val="3"/>
  </w:num>
  <w:num w:numId="7" w16cid:durableId="735325903">
    <w:abstractNumId w:val="5"/>
  </w:num>
  <w:num w:numId="8" w16cid:durableId="246158944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Дмитрий Игнатьев">
    <w15:presenceInfo w15:providerId="Windows Live" w15:userId="74c64130ad90b169"/>
  </w15:person>
  <w15:person w15:author="Даниил Игнатьев">
    <w15:presenceInfo w15:providerId="Windows Live" w15:userId="c3669060867c384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5877"/>
    <w:rsid w:val="000042F4"/>
    <w:rsid w:val="000101FC"/>
    <w:rsid w:val="00011D1F"/>
    <w:rsid w:val="00011EA2"/>
    <w:rsid w:val="00016625"/>
    <w:rsid w:val="000233C5"/>
    <w:rsid w:val="00042087"/>
    <w:rsid w:val="000437A9"/>
    <w:rsid w:val="00045B0A"/>
    <w:rsid w:val="00052523"/>
    <w:rsid w:val="00057686"/>
    <w:rsid w:val="000645F1"/>
    <w:rsid w:val="00065CD3"/>
    <w:rsid w:val="00092689"/>
    <w:rsid w:val="00092895"/>
    <w:rsid w:val="0009436C"/>
    <w:rsid w:val="000978AC"/>
    <w:rsid w:val="00097F5E"/>
    <w:rsid w:val="000A0CF7"/>
    <w:rsid w:val="000C02EB"/>
    <w:rsid w:val="000D25C3"/>
    <w:rsid w:val="000D7CC4"/>
    <w:rsid w:val="000E03E2"/>
    <w:rsid w:val="000E50EF"/>
    <w:rsid w:val="000F1DE9"/>
    <w:rsid w:val="000F1EB1"/>
    <w:rsid w:val="000F2B3E"/>
    <w:rsid w:val="00102FE0"/>
    <w:rsid w:val="0010624E"/>
    <w:rsid w:val="00122788"/>
    <w:rsid w:val="001265A6"/>
    <w:rsid w:val="001315ED"/>
    <w:rsid w:val="00137562"/>
    <w:rsid w:val="001446CA"/>
    <w:rsid w:val="001513DB"/>
    <w:rsid w:val="0016597E"/>
    <w:rsid w:val="00194F55"/>
    <w:rsid w:val="001A23C8"/>
    <w:rsid w:val="001A5496"/>
    <w:rsid w:val="001A5DE5"/>
    <w:rsid w:val="001A7F8B"/>
    <w:rsid w:val="001B03DA"/>
    <w:rsid w:val="001B4E85"/>
    <w:rsid w:val="001E2670"/>
    <w:rsid w:val="001F32A8"/>
    <w:rsid w:val="001F6D21"/>
    <w:rsid w:val="0020367F"/>
    <w:rsid w:val="0020531A"/>
    <w:rsid w:val="00206461"/>
    <w:rsid w:val="002069CF"/>
    <w:rsid w:val="00217331"/>
    <w:rsid w:val="00223CAE"/>
    <w:rsid w:val="00224212"/>
    <w:rsid w:val="002266E7"/>
    <w:rsid w:val="0022686B"/>
    <w:rsid w:val="00227103"/>
    <w:rsid w:val="00227C7E"/>
    <w:rsid w:val="00233797"/>
    <w:rsid w:val="00233EDC"/>
    <w:rsid w:val="00233EF5"/>
    <w:rsid w:val="0026147E"/>
    <w:rsid w:val="00262DAE"/>
    <w:rsid w:val="0028066A"/>
    <w:rsid w:val="00282D84"/>
    <w:rsid w:val="00283917"/>
    <w:rsid w:val="00284208"/>
    <w:rsid w:val="00296AC0"/>
    <w:rsid w:val="002A4572"/>
    <w:rsid w:val="002C20BB"/>
    <w:rsid w:val="002D5486"/>
    <w:rsid w:val="002E19D9"/>
    <w:rsid w:val="00307B39"/>
    <w:rsid w:val="00315533"/>
    <w:rsid w:val="003271A0"/>
    <w:rsid w:val="00345A0A"/>
    <w:rsid w:val="00356B86"/>
    <w:rsid w:val="003574C1"/>
    <w:rsid w:val="00360C13"/>
    <w:rsid w:val="00360C58"/>
    <w:rsid w:val="00365612"/>
    <w:rsid w:val="00374EE4"/>
    <w:rsid w:val="00381D9C"/>
    <w:rsid w:val="00394757"/>
    <w:rsid w:val="003972A3"/>
    <w:rsid w:val="003A5877"/>
    <w:rsid w:val="003A62A2"/>
    <w:rsid w:val="003B5AFD"/>
    <w:rsid w:val="003B6397"/>
    <w:rsid w:val="003C1710"/>
    <w:rsid w:val="003D0C8C"/>
    <w:rsid w:val="003E574D"/>
    <w:rsid w:val="003F02CC"/>
    <w:rsid w:val="003F677B"/>
    <w:rsid w:val="00401944"/>
    <w:rsid w:val="00431779"/>
    <w:rsid w:val="00431EB7"/>
    <w:rsid w:val="00432E8B"/>
    <w:rsid w:val="00451ACF"/>
    <w:rsid w:val="00462529"/>
    <w:rsid w:val="00465CB0"/>
    <w:rsid w:val="0049381A"/>
    <w:rsid w:val="004A59AC"/>
    <w:rsid w:val="004C031A"/>
    <w:rsid w:val="004D0B2B"/>
    <w:rsid w:val="004D0C79"/>
    <w:rsid w:val="004D5E8C"/>
    <w:rsid w:val="004E4F72"/>
    <w:rsid w:val="004E59BC"/>
    <w:rsid w:val="004E6804"/>
    <w:rsid w:val="0050123B"/>
    <w:rsid w:val="0050440A"/>
    <w:rsid w:val="00505DF6"/>
    <w:rsid w:val="00507B89"/>
    <w:rsid w:val="005100B2"/>
    <w:rsid w:val="005149E8"/>
    <w:rsid w:val="0051582D"/>
    <w:rsid w:val="005236B2"/>
    <w:rsid w:val="0053062B"/>
    <w:rsid w:val="0053284F"/>
    <w:rsid w:val="00534DC2"/>
    <w:rsid w:val="00537C8B"/>
    <w:rsid w:val="005449E0"/>
    <w:rsid w:val="005477AB"/>
    <w:rsid w:val="00550C78"/>
    <w:rsid w:val="00551502"/>
    <w:rsid w:val="00567195"/>
    <w:rsid w:val="00583519"/>
    <w:rsid w:val="0058520D"/>
    <w:rsid w:val="00594520"/>
    <w:rsid w:val="00595358"/>
    <w:rsid w:val="005A04BB"/>
    <w:rsid w:val="005A1063"/>
    <w:rsid w:val="005A7521"/>
    <w:rsid w:val="005B0A3B"/>
    <w:rsid w:val="005D23B3"/>
    <w:rsid w:val="005E06C9"/>
    <w:rsid w:val="005E3374"/>
    <w:rsid w:val="005F1F49"/>
    <w:rsid w:val="005F31D3"/>
    <w:rsid w:val="005F4E9C"/>
    <w:rsid w:val="0060569A"/>
    <w:rsid w:val="00607FC8"/>
    <w:rsid w:val="0061027B"/>
    <w:rsid w:val="00630AEF"/>
    <w:rsid w:val="00634AC3"/>
    <w:rsid w:val="00650C6B"/>
    <w:rsid w:val="006552E1"/>
    <w:rsid w:val="00657F38"/>
    <w:rsid w:val="00662665"/>
    <w:rsid w:val="00665DFA"/>
    <w:rsid w:val="00673EDC"/>
    <w:rsid w:val="00680D8D"/>
    <w:rsid w:val="0068216B"/>
    <w:rsid w:val="00686C42"/>
    <w:rsid w:val="006A56B1"/>
    <w:rsid w:val="006D4AEC"/>
    <w:rsid w:val="006D7A2C"/>
    <w:rsid w:val="006E3772"/>
    <w:rsid w:val="006E3E21"/>
    <w:rsid w:val="006F1B36"/>
    <w:rsid w:val="006F3635"/>
    <w:rsid w:val="006F7D03"/>
    <w:rsid w:val="00707925"/>
    <w:rsid w:val="0071329D"/>
    <w:rsid w:val="00713584"/>
    <w:rsid w:val="00724233"/>
    <w:rsid w:val="007307D1"/>
    <w:rsid w:val="00737C3A"/>
    <w:rsid w:val="00746695"/>
    <w:rsid w:val="007507EC"/>
    <w:rsid w:val="00752871"/>
    <w:rsid w:val="007541C1"/>
    <w:rsid w:val="007650BD"/>
    <w:rsid w:val="0077449C"/>
    <w:rsid w:val="00777DF0"/>
    <w:rsid w:val="00790F2D"/>
    <w:rsid w:val="0079165A"/>
    <w:rsid w:val="007932FA"/>
    <w:rsid w:val="00793DDA"/>
    <w:rsid w:val="007A1BA1"/>
    <w:rsid w:val="007A5B63"/>
    <w:rsid w:val="007B0F65"/>
    <w:rsid w:val="007B347C"/>
    <w:rsid w:val="007B4F36"/>
    <w:rsid w:val="007C7176"/>
    <w:rsid w:val="007D1794"/>
    <w:rsid w:val="007D2CA9"/>
    <w:rsid w:val="007E288D"/>
    <w:rsid w:val="007F7EE8"/>
    <w:rsid w:val="00815429"/>
    <w:rsid w:val="008154D1"/>
    <w:rsid w:val="00824C64"/>
    <w:rsid w:val="00831BDF"/>
    <w:rsid w:val="008425AB"/>
    <w:rsid w:val="00842E8F"/>
    <w:rsid w:val="00846A45"/>
    <w:rsid w:val="008626F2"/>
    <w:rsid w:val="00864178"/>
    <w:rsid w:val="00866238"/>
    <w:rsid w:val="00872F02"/>
    <w:rsid w:val="008774BD"/>
    <w:rsid w:val="008907AB"/>
    <w:rsid w:val="008A7C42"/>
    <w:rsid w:val="008B00D8"/>
    <w:rsid w:val="008C2FD6"/>
    <w:rsid w:val="008E19D0"/>
    <w:rsid w:val="008E5EE4"/>
    <w:rsid w:val="008F00C1"/>
    <w:rsid w:val="0090173F"/>
    <w:rsid w:val="00910358"/>
    <w:rsid w:val="00913AF4"/>
    <w:rsid w:val="00913ED5"/>
    <w:rsid w:val="00914266"/>
    <w:rsid w:val="00921BFB"/>
    <w:rsid w:val="00922125"/>
    <w:rsid w:val="00934714"/>
    <w:rsid w:val="009353BD"/>
    <w:rsid w:val="00936DF9"/>
    <w:rsid w:val="00944318"/>
    <w:rsid w:val="0095004D"/>
    <w:rsid w:val="00950C9A"/>
    <w:rsid w:val="00951C0C"/>
    <w:rsid w:val="00955F07"/>
    <w:rsid w:val="00964901"/>
    <w:rsid w:val="00966F47"/>
    <w:rsid w:val="00974763"/>
    <w:rsid w:val="009B341B"/>
    <w:rsid w:val="009B48A5"/>
    <w:rsid w:val="009E08A7"/>
    <w:rsid w:val="009E4718"/>
    <w:rsid w:val="009E5F7B"/>
    <w:rsid w:val="009F1A75"/>
    <w:rsid w:val="009F6DCD"/>
    <w:rsid w:val="009F7E23"/>
    <w:rsid w:val="00A05CDF"/>
    <w:rsid w:val="00A07D1A"/>
    <w:rsid w:val="00A10DDA"/>
    <w:rsid w:val="00A17FBA"/>
    <w:rsid w:val="00A27A33"/>
    <w:rsid w:val="00A37C34"/>
    <w:rsid w:val="00A43385"/>
    <w:rsid w:val="00A538B6"/>
    <w:rsid w:val="00A55FD9"/>
    <w:rsid w:val="00A563AE"/>
    <w:rsid w:val="00A67B10"/>
    <w:rsid w:val="00A73D41"/>
    <w:rsid w:val="00A76E99"/>
    <w:rsid w:val="00A8680E"/>
    <w:rsid w:val="00A92745"/>
    <w:rsid w:val="00A93AF1"/>
    <w:rsid w:val="00AA1346"/>
    <w:rsid w:val="00AA5C7B"/>
    <w:rsid w:val="00AB654D"/>
    <w:rsid w:val="00AB76F3"/>
    <w:rsid w:val="00AC1349"/>
    <w:rsid w:val="00AC1743"/>
    <w:rsid w:val="00AC7DCC"/>
    <w:rsid w:val="00AD5427"/>
    <w:rsid w:val="00AE77EC"/>
    <w:rsid w:val="00AF7E9A"/>
    <w:rsid w:val="00B10ED3"/>
    <w:rsid w:val="00B233D9"/>
    <w:rsid w:val="00B245BF"/>
    <w:rsid w:val="00B2633C"/>
    <w:rsid w:val="00B3148E"/>
    <w:rsid w:val="00B357A8"/>
    <w:rsid w:val="00B447FE"/>
    <w:rsid w:val="00B45719"/>
    <w:rsid w:val="00B51261"/>
    <w:rsid w:val="00B5312C"/>
    <w:rsid w:val="00B678E6"/>
    <w:rsid w:val="00B71EBA"/>
    <w:rsid w:val="00B8277C"/>
    <w:rsid w:val="00B83167"/>
    <w:rsid w:val="00B8345E"/>
    <w:rsid w:val="00B8766C"/>
    <w:rsid w:val="00B905AB"/>
    <w:rsid w:val="00B961ED"/>
    <w:rsid w:val="00B96245"/>
    <w:rsid w:val="00B974E4"/>
    <w:rsid w:val="00BB11F6"/>
    <w:rsid w:val="00BC3A09"/>
    <w:rsid w:val="00BE5995"/>
    <w:rsid w:val="00BE671A"/>
    <w:rsid w:val="00BF0691"/>
    <w:rsid w:val="00BF1EBE"/>
    <w:rsid w:val="00BF3FF5"/>
    <w:rsid w:val="00BF5874"/>
    <w:rsid w:val="00C031AA"/>
    <w:rsid w:val="00C06D8D"/>
    <w:rsid w:val="00C30BA0"/>
    <w:rsid w:val="00C32844"/>
    <w:rsid w:val="00C4456B"/>
    <w:rsid w:val="00C44ED4"/>
    <w:rsid w:val="00C459D9"/>
    <w:rsid w:val="00C512EE"/>
    <w:rsid w:val="00C57067"/>
    <w:rsid w:val="00C6052F"/>
    <w:rsid w:val="00C605FF"/>
    <w:rsid w:val="00C60D00"/>
    <w:rsid w:val="00C61F96"/>
    <w:rsid w:val="00C80233"/>
    <w:rsid w:val="00C84101"/>
    <w:rsid w:val="00C8489E"/>
    <w:rsid w:val="00C86BB7"/>
    <w:rsid w:val="00C87123"/>
    <w:rsid w:val="00C874F3"/>
    <w:rsid w:val="00CB56FE"/>
    <w:rsid w:val="00CB6119"/>
    <w:rsid w:val="00CB6A8F"/>
    <w:rsid w:val="00CC4203"/>
    <w:rsid w:val="00CC62E2"/>
    <w:rsid w:val="00CC6C2E"/>
    <w:rsid w:val="00CC7E5B"/>
    <w:rsid w:val="00CD2AE4"/>
    <w:rsid w:val="00CD40C5"/>
    <w:rsid w:val="00CD701E"/>
    <w:rsid w:val="00CD74FE"/>
    <w:rsid w:val="00CE4857"/>
    <w:rsid w:val="00CF05CA"/>
    <w:rsid w:val="00CF7AE5"/>
    <w:rsid w:val="00D002D5"/>
    <w:rsid w:val="00D02FD0"/>
    <w:rsid w:val="00D0572E"/>
    <w:rsid w:val="00D16B5D"/>
    <w:rsid w:val="00D17852"/>
    <w:rsid w:val="00D21C6E"/>
    <w:rsid w:val="00D2318E"/>
    <w:rsid w:val="00D255AB"/>
    <w:rsid w:val="00D33BC4"/>
    <w:rsid w:val="00D35A50"/>
    <w:rsid w:val="00D524D3"/>
    <w:rsid w:val="00D527B5"/>
    <w:rsid w:val="00D87C9B"/>
    <w:rsid w:val="00D9281C"/>
    <w:rsid w:val="00DA2E94"/>
    <w:rsid w:val="00DA31BB"/>
    <w:rsid w:val="00DA5350"/>
    <w:rsid w:val="00DB2DBC"/>
    <w:rsid w:val="00DB4471"/>
    <w:rsid w:val="00DE213F"/>
    <w:rsid w:val="00DE6506"/>
    <w:rsid w:val="00DF03E8"/>
    <w:rsid w:val="00DF47E3"/>
    <w:rsid w:val="00E04AF7"/>
    <w:rsid w:val="00E07C49"/>
    <w:rsid w:val="00E228AB"/>
    <w:rsid w:val="00E262C0"/>
    <w:rsid w:val="00E27347"/>
    <w:rsid w:val="00E30647"/>
    <w:rsid w:val="00E33AA6"/>
    <w:rsid w:val="00E36794"/>
    <w:rsid w:val="00E43825"/>
    <w:rsid w:val="00E466AA"/>
    <w:rsid w:val="00E474C9"/>
    <w:rsid w:val="00E52809"/>
    <w:rsid w:val="00E5285F"/>
    <w:rsid w:val="00E53609"/>
    <w:rsid w:val="00E53C17"/>
    <w:rsid w:val="00E56FEB"/>
    <w:rsid w:val="00E60462"/>
    <w:rsid w:val="00E632CC"/>
    <w:rsid w:val="00E7118E"/>
    <w:rsid w:val="00E8287B"/>
    <w:rsid w:val="00E83755"/>
    <w:rsid w:val="00E91800"/>
    <w:rsid w:val="00E97FA8"/>
    <w:rsid w:val="00EA0CC6"/>
    <w:rsid w:val="00EA17A2"/>
    <w:rsid w:val="00EB64B0"/>
    <w:rsid w:val="00EB675E"/>
    <w:rsid w:val="00EB6BD0"/>
    <w:rsid w:val="00EC54FF"/>
    <w:rsid w:val="00ED7284"/>
    <w:rsid w:val="00ED7B3D"/>
    <w:rsid w:val="00EE5F33"/>
    <w:rsid w:val="00F02451"/>
    <w:rsid w:val="00F028BA"/>
    <w:rsid w:val="00F04AA8"/>
    <w:rsid w:val="00F05E60"/>
    <w:rsid w:val="00F1703D"/>
    <w:rsid w:val="00F23BB2"/>
    <w:rsid w:val="00F26BF4"/>
    <w:rsid w:val="00F45075"/>
    <w:rsid w:val="00F45DDC"/>
    <w:rsid w:val="00F51C2A"/>
    <w:rsid w:val="00F54F89"/>
    <w:rsid w:val="00F812B2"/>
    <w:rsid w:val="00F91DE7"/>
    <w:rsid w:val="00F9348B"/>
    <w:rsid w:val="00FA2B97"/>
    <w:rsid w:val="00FA3E0E"/>
    <w:rsid w:val="00FA500D"/>
    <w:rsid w:val="00FA6F79"/>
    <w:rsid w:val="00FB14E0"/>
    <w:rsid w:val="00FB2399"/>
    <w:rsid w:val="00FB5823"/>
    <w:rsid w:val="00FB695E"/>
    <w:rsid w:val="00FC5974"/>
    <w:rsid w:val="00FD5F76"/>
    <w:rsid w:val="00FE11B7"/>
    <w:rsid w:val="00FF1773"/>
    <w:rsid w:val="00FF44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D5B597"/>
  <w15:chartTrackingRefBased/>
  <w15:docId w15:val="{AFA62F71-1F78-454E-8F77-3A068D6C19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53C17"/>
    <w:rPr>
      <w:rFonts w:ascii="Times New Roman" w:hAnsi="Times New Roman"/>
      <w:sz w:val="24"/>
    </w:rPr>
  </w:style>
  <w:style w:type="paragraph" w:styleId="10">
    <w:name w:val="heading 1"/>
    <w:basedOn w:val="a"/>
    <w:next w:val="a"/>
    <w:link w:val="11"/>
    <w:uiPriority w:val="9"/>
    <w:qFormat/>
    <w:rsid w:val="0004208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466AA"/>
    <w:pPr>
      <w:ind w:left="720"/>
      <w:contextualSpacing/>
    </w:pPr>
  </w:style>
  <w:style w:type="character" w:styleId="a4">
    <w:name w:val="annotation reference"/>
    <w:basedOn w:val="a0"/>
    <w:uiPriority w:val="99"/>
    <w:semiHidden/>
    <w:unhideWhenUsed/>
    <w:rsid w:val="00042087"/>
    <w:rPr>
      <w:sz w:val="16"/>
      <w:szCs w:val="16"/>
    </w:rPr>
  </w:style>
  <w:style w:type="paragraph" w:styleId="a5">
    <w:name w:val="annotation text"/>
    <w:basedOn w:val="a"/>
    <w:link w:val="a6"/>
    <w:uiPriority w:val="99"/>
    <w:unhideWhenUsed/>
    <w:rsid w:val="00042087"/>
    <w:pPr>
      <w:spacing w:line="240" w:lineRule="auto"/>
    </w:pPr>
    <w:rPr>
      <w:sz w:val="20"/>
      <w:szCs w:val="20"/>
    </w:rPr>
  </w:style>
  <w:style w:type="character" w:customStyle="1" w:styleId="a6">
    <w:name w:val="Текст примечания Знак"/>
    <w:basedOn w:val="a0"/>
    <w:link w:val="a5"/>
    <w:uiPriority w:val="99"/>
    <w:rsid w:val="00042087"/>
    <w:rPr>
      <w:sz w:val="20"/>
      <w:szCs w:val="20"/>
    </w:rPr>
  </w:style>
  <w:style w:type="paragraph" w:styleId="a7">
    <w:name w:val="annotation subject"/>
    <w:basedOn w:val="a5"/>
    <w:next w:val="a5"/>
    <w:link w:val="a8"/>
    <w:uiPriority w:val="99"/>
    <w:semiHidden/>
    <w:unhideWhenUsed/>
    <w:rsid w:val="00042087"/>
    <w:rPr>
      <w:b/>
      <w:bCs/>
    </w:rPr>
  </w:style>
  <w:style w:type="character" w:customStyle="1" w:styleId="a8">
    <w:name w:val="Тема примечания Знак"/>
    <w:basedOn w:val="a6"/>
    <w:link w:val="a7"/>
    <w:uiPriority w:val="99"/>
    <w:semiHidden/>
    <w:rsid w:val="00042087"/>
    <w:rPr>
      <w:b/>
      <w:bCs/>
      <w:sz w:val="20"/>
      <w:szCs w:val="20"/>
    </w:rPr>
  </w:style>
  <w:style w:type="character" w:customStyle="1" w:styleId="11">
    <w:name w:val="Заголовок 1 Знак"/>
    <w:basedOn w:val="a0"/>
    <w:link w:val="10"/>
    <w:uiPriority w:val="9"/>
    <w:rsid w:val="0004208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9">
    <w:name w:val="TOC Heading"/>
    <w:basedOn w:val="10"/>
    <w:next w:val="a"/>
    <w:uiPriority w:val="39"/>
    <w:unhideWhenUsed/>
    <w:qFormat/>
    <w:rsid w:val="00042087"/>
    <w:pPr>
      <w:outlineLvl w:val="9"/>
    </w:pPr>
    <w:rPr>
      <w:lang w:eastAsia="ru-RU"/>
    </w:rPr>
  </w:style>
  <w:style w:type="paragraph" w:styleId="aa">
    <w:name w:val="Title"/>
    <w:basedOn w:val="a"/>
    <w:next w:val="a"/>
    <w:link w:val="ab"/>
    <w:uiPriority w:val="10"/>
    <w:qFormat/>
    <w:rsid w:val="00D527B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b">
    <w:name w:val="Заголовок Знак"/>
    <w:basedOn w:val="a0"/>
    <w:link w:val="aa"/>
    <w:uiPriority w:val="10"/>
    <w:rsid w:val="00D527B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c">
    <w:name w:val="endnote text"/>
    <w:basedOn w:val="a"/>
    <w:link w:val="ad"/>
    <w:uiPriority w:val="99"/>
    <w:semiHidden/>
    <w:unhideWhenUsed/>
    <w:rsid w:val="005F4E9C"/>
    <w:pPr>
      <w:spacing w:after="0" w:line="240" w:lineRule="auto"/>
    </w:pPr>
    <w:rPr>
      <w:sz w:val="20"/>
      <w:szCs w:val="20"/>
    </w:rPr>
  </w:style>
  <w:style w:type="character" w:customStyle="1" w:styleId="ad">
    <w:name w:val="Текст концевой сноски Знак"/>
    <w:basedOn w:val="a0"/>
    <w:link w:val="ac"/>
    <w:uiPriority w:val="99"/>
    <w:semiHidden/>
    <w:rsid w:val="005F4E9C"/>
    <w:rPr>
      <w:sz w:val="20"/>
      <w:szCs w:val="20"/>
    </w:rPr>
  </w:style>
  <w:style w:type="character" w:styleId="ae">
    <w:name w:val="endnote reference"/>
    <w:basedOn w:val="a0"/>
    <w:uiPriority w:val="99"/>
    <w:semiHidden/>
    <w:unhideWhenUsed/>
    <w:rsid w:val="005F4E9C"/>
    <w:rPr>
      <w:vertAlign w:val="superscript"/>
    </w:rPr>
  </w:style>
  <w:style w:type="paragraph" w:styleId="af">
    <w:name w:val="Subtitle"/>
    <w:basedOn w:val="a"/>
    <w:next w:val="a"/>
    <w:link w:val="af0"/>
    <w:uiPriority w:val="11"/>
    <w:qFormat/>
    <w:rsid w:val="0016597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0">
    <w:name w:val="Подзаголовок Знак"/>
    <w:basedOn w:val="a0"/>
    <w:link w:val="af"/>
    <w:uiPriority w:val="11"/>
    <w:rsid w:val="0016597E"/>
    <w:rPr>
      <w:rFonts w:eastAsiaTheme="minorEastAsia"/>
      <w:color w:val="5A5A5A" w:themeColor="text1" w:themeTint="A5"/>
      <w:spacing w:val="15"/>
    </w:rPr>
  </w:style>
  <w:style w:type="paragraph" w:customStyle="1" w:styleId="1">
    <w:name w:val="ДипломСтиль1"/>
    <w:basedOn w:val="aa"/>
    <w:next w:val="a"/>
    <w:link w:val="12"/>
    <w:autoRedefine/>
    <w:qFormat/>
    <w:rsid w:val="00FB5823"/>
    <w:pPr>
      <w:numPr>
        <w:numId w:val="3"/>
      </w:numPr>
    </w:pPr>
    <w:rPr>
      <w:rFonts w:ascii="Times New Roman" w:hAnsi="Times New Roman"/>
      <w:b/>
      <w:sz w:val="28"/>
      <w:szCs w:val="28"/>
    </w:rPr>
  </w:style>
  <w:style w:type="paragraph" w:customStyle="1" w:styleId="2">
    <w:name w:val="ДипломСтиль2"/>
    <w:basedOn w:val="af"/>
    <w:next w:val="a"/>
    <w:link w:val="20"/>
    <w:autoRedefine/>
    <w:qFormat/>
    <w:rsid w:val="005449E0"/>
    <w:rPr>
      <w:b/>
      <w:color w:val="000000" w:themeColor="text1"/>
      <w:sz w:val="30"/>
    </w:rPr>
  </w:style>
  <w:style w:type="character" w:customStyle="1" w:styleId="12">
    <w:name w:val="ДипломСтиль1 Знак"/>
    <w:basedOn w:val="ab"/>
    <w:link w:val="1"/>
    <w:rsid w:val="00FB5823"/>
    <w:rPr>
      <w:rFonts w:ascii="Times New Roman" w:eastAsiaTheme="majorEastAsia" w:hAnsi="Times New Roman" w:cstheme="majorBidi"/>
      <w:b/>
      <w:spacing w:val="-10"/>
      <w:kern w:val="28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E53C17"/>
    <w:pPr>
      <w:spacing w:after="100"/>
      <w:ind w:left="220"/>
    </w:pPr>
    <w:rPr>
      <w:rFonts w:eastAsiaTheme="minorEastAsia" w:cs="Times New Roman"/>
      <w:lang w:eastAsia="ru-RU"/>
    </w:rPr>
  </w:style>
  <w:style w:type="character" w:customStyle="1" w:styleId="20">
    <w:name w:val="ДипломСтиль2 Знак"/>
    <w:basedOn w:val="af0"/>
    <w:link w:val="2"/>
    <w:rsid w:val="005449E0"/>
    <w:rPr>
      <w:rFonts w:ascii="Times New Roman" w:eastAsiaTheme="minorEastAsia" w:hAnsi="Times New Roman"/>
      <w:b/>
      <w:color w:val="000000" w:themeColor="text1"/>
      <w:spacing w:val="15"/>
      <w:sz w:val="30"/>
    </w:rPr>
  </w:style>
  <w:style w:type="paragraph" w:styleId="13">
    <w:name w:val="toc 1"/>
    <w:basedOn w:val="a"/>
    <w:next w:val="a"/>
    <w:autoRedefine/>
    <w:uiPriority w:val="39"/>
    <w:unhideWhenUsed/>
    <w:rsid w:val="00E53C17"/>
    <w:pPr>
      <w:spacing w:after="100"/>
    </w:pPr>
    <w:rPr>
      <w:rFonts w:eastAsiaTheme="minorEastAsia" w:cs="Times New Roman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E53C17"/>
    <w:pPr>
      <w:spacing w:after="100"/>
      <w:ind w:left="440"/>
    </w:pPr>
    <w:rPr>
      <w:rFonts w:eastAsiaTheme="minorEastAsia" w:cs="Times New Roman"/>
      <w:lang w:eastAsia="ru-RU"/>
    </w:rPr>
  </w:style>
  <w:style w:type="character" w:styleId="af1">
    <w:name w:val="Hyperlink"/>
    <w:basedOn w:val="a0"/>
    <w:uiPriority w:val="99"/>
    <w:unhideWhenUsed/>
    <w:rsid w:val="00E53C17"/>
    <w:rPr>
      <w:color w:val="0563C1" w:themeColor="hyperlink"/>
      <w:u w:val="single"/>
    </w:rPr>
  </w:style>
  <w:style w:type="paragraph" w:customStyle="1" w:styleId="30">
    <w:name w:val="ДипломСтиль3"/>
    <w:basedOn w:val="af"/>
    <w:next w:val="a"/>
    <w:link w:val="31"/>
    <w:qFormat/>
    <w:rsid w:val="000F1DE9"/>
    <w:pPr>
      <w:ind w:firstLine="360"/>
    </w:pPr>
    <w:rPr>
      <w:b/>
      <w:color w:val="auto"/>
      <w:sz w:val="26"/>
    </w:rPr>
  </w:style>
  <w:style w:type="character" w:styleId="af2">
    <w:name w:val="Placeholder Text"/>
    <w:basedOn w:val="a0"/>
    <w:uiPriority w:val="99"/>
    <w:semiHidden/>
    <w:rsid w:val="00F26BF4"/>
    <w:rPr>
      <w:color w:val="808080"/>
    </w:rPr>
  </w:style>
  <w:style w:type="character" w:customStyle="1" w:styleId="31">
    <w:name w:val="ДипломСтиль3 Знак"/>
    <w:basedOn w:val="af0"/>
    <w:link w:val="30"/>
    <w:rsid w:val="000F1DE9"/>
    <w:rPr>
      <w:rFonts w:ascii="Times New Roman" w:eastAsiaTheme="minorEastAsia" w:hAnsi="Times New Roman"/>
      <w:b/>
      <w:color w:val="5A5A5A" w:themeColor="text1" w:themeTint="A5"/>
      <w:spacing w:val="15"/>
      <w:sz w:val="26"/>
    </w:rPr>
  </w:style>
  <w:style w:type="paragraph" w:styleId="af3">
    <w:name w:val="Normal (Web)"/>
    <w:basedOn w:val="a"/>
    <w:uiPriority w:val="99"/>
    <w:unhideWhenUsed/>
    <w:rsid w:val="00F9348B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ru-RU"/>
    </w:rPr>
  </w:style>
  <w:style w:type="character" w:styleId="af4">
    <w:name w:val="Unresolved Mention"/>
    <w:basedOn w:val="a0"/>
    <w:uiPriority w:val="99"/>
    <w:semiHidden/>
    <w:unhideWhenUsed/>
    <w:rsid w:val="00EB675E"/>
    <w:rPr>
      <w:color w:val="605E5C"/>
      <w:shd w:val="clear" w:color="auto" w:fill="E1DFDD"/>
    </w:rPr>
  </w:style>
  <w:style w:type="character" w:customStyle="1" w:styleId="mi">
    <w:name w:val="mi"/>
    <w:basedOn w:val="a0"/>
    <w:rsid w:val="00B5312C"/>
  </w:style>
  <w:style w:type="character" w:customStyle="1" w:styleId="mo">
    <w:name w:val="mo"/>
    <w:basedOn w:val="a0"/>
    <w:rsid w:val="00B5312C"/>
  </w:style>
  <w:style w:type="character" w:customStyle="1" w:styleId="mn">
    <w:name w:val="mn"/>
    <w:basedOn w:val="a0"/>
    <w:rsid w:val="00B5312C"/>
  </w:style>
  <w:style w:type="character" w:customStyle="1" w:styleId="mjxassistivemathml">
    <w:name w:val="mjx_assistive_mathml"/>
    <w:basedOn w:val="a0"/>
    <w:rsid w:val="00B5312C"/>
  </w:style>
  <w:style w:type="paragraph" w:styleId="af5">
    <w:name w:val="header"/>
    <w:basedOn w:val="a"/>
    <w:link w:val="af6"/>
    <w:uiPriority w:val="99"/>
    <w:unhideWhenUsed/>
    <w:rsid w:val="00FF445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0"/>
    <w:link w:val="af5"/>
    <w:uiPriority w:val="99"/>
    <w:rsid w:val="00FF445D"/>
    <w:rPr>
      <w:rFonts w:ascii="Times New Roman" w:hAnsi="Times New Roman"/>
      <w:sz w:val="24"/>
    </w:rPr>
  </w:style>
  <w:style w:type="paragraph" w:styleId="af7">
    <w:name w:val="footer"/>
    <w:basedOn w:val="a"/>
    <w:link w:val="af8"/>
    <w:uiPriority w:val="99"/>
    <w:unhideWhenUsed/>
    <w:rsid w:val="00FF445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0"/>
    <w:link w:val="af7"/>
    <w:uiPriority w:val="99"/>
    <w:rsid w:val="00FF445D"/>
    <w:rPr>
      <w:rFonts w:ascii="Times New Roman" w:hAnsi="Times New Roman"/>
      <w:sz w:val="24"/>
    </w:rPr>
  </w:style>
  <w:style w:type="character" w:customStyle="1" w:styleId="text">
    <w:name w:val="text"/>
    <w:basedOn w:val="a0"/>
    <w:rsid w:val="00E27347"/>
  </w:style>
  <w:style w:type="character" w:customStyle="1" w:styleId="author-ref">
    <w:name w:val="author-ref"/>
    <w:basedOn w:val="a0"/>
    <w:rsid w:val="00E27347"/>
  </w:style>
  <w:style w:type="paragraph" w:styleId="af9">
    <w:name w:val="Revision"/>
    <w:hidden/>
    <w:uiPriority w:val="99"/>
    <w:semiHidden/>
    <w:rsid w:val="00137562"/>
    <w:pPr>
      <w:spacing w:after="0" w:line="240" w:lineRule="auto"/>
    </w:pPr>
    <w:rPr>
      <w:rFonts w:ascii="Times New Roman" w:hAnsi="Times New Roman"/>
      <w:sz w:val="24"/>
    </w:rPr>
  </w:style>
  <w:style w:type="character" w:customStyle="1" w:styleId="mjx-char">
    <w:name w:val="mjx-char"/>
    <w:basedOn w:val="a0"/>
    <w:rsid w:val="002C20BB"/>
  </w:style>
  <w:style w:type="character" w:customStyle="1" w:styleId="mtext">
    <w:name w:val="mtext"/>
    <w:basedOn w:val="a0"/>
    <w:rsid w:val="00944318"/>
  </w:style>
  <w:style w:type="table" w:styleId="afa">
    <w:name w:val="Table Grid"/>
    <w:basedOn w:val="a1"/>
    <w:uiPriority w:val="39"/>
    <w:rsid w:val="00793DD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667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53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53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hyperlink" Target="https://arxiv.org/pdf/2010.06411.pdf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hyperlink" Target="https://keras.io/api/" TargetMode="External"/><Relationship Id="rId47" Type="http://schemas.openxmlformats.org/officeDocument/2006/relationships/hyperlink" Target="https://www.sciencedirect.com/science/article/pii/S1877050918308019" TargetMode="Externa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microsoft.com/office/2018/08/relationships/commentsExtensible" Target="commentsExtensible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hyperlink" Target="https://ieeexplore.ieee.org/stamp/stamp.jsp?arnumber=9310217" TargetMode="External"/><Relationship Id="rId45" Type="http://schemas.openxmlformats.org/officeDocument/2006/relationships/hyperlink" Target="https://openaccess.thecvf.com/content_CVPR_2020/papers/Wang_CNN-Generated_Images_Are_Surprisingly_Easy_to_Spot..._for_Now_CVPR_2020_paper.pdf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hyperlink" Target="https://unity.com/ru" TargetMode="External"/><Relationship Id="rId10" Type="http://schemas.microsoft.com/office/2016/09/relationships/commentsIds" Target="commentsId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hyperlink" Target="https://arxiv.org/pdf/1611.08207.pdf" TargetMode="External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s://visibleearth.nasa.gov/images/73934/topography" TargetMode="External"/><Relationship Id="rId48" Type="http://schemas.openxmlformats.org/officeDocument/2006/relationships/hyperlink" Target="https://github.com/nothings/stb/blob/master/stb_image.h" TargetMode="External"/><Relationship Id="rId8" Type="http://schemas.openxmlformats.org/officeDocument/2006/relationships/comments" Target="comments.xml"/><Relationship Id="rId51" Type="http://schemas.microsoft.com/office/2011/relationships/people" Target="people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eprints.whiterose.ac.uk/153088/1/Real_world_Textured_terrain_generation_using_GANs_1_.pdf" TargetMode="External"/><Relationship Id="rId20" Type="http://schemas.openxmlformats.org/officeDocument/2006/relationships/image" Target="media/image9.png"/><Relationship Id="rId41" Type="http://schemas.openxmlformats.org/officeDocument/2006/relationships/hyperlink" Target="https://arxiv.org/pdf/1406.2661.pd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Nik16</b:Tag>
    <b:SourceType>ElectronicSource</b:SourceType>
    <b:Guid>{0BE38C4A-1875-4D7F-B1A0-8B38D3C23C4D}</b:Guid>
    <b:Title>Texture Synthesis with Spatial Generative</b:Title>
    <b:Year>2016</b:Year>
    <b:Author>
      <b:Author>
        <b:NameList>
          <b:Person>
            <b:Last>Nikolay Jetchev</b:Last>
            <b:First>Urs</b:First>
            <b:Middle>Bergmann∗</b:Middle>
          </b:Person>
        </b:NameList>
      </b:Author>
    </b:Author>
    <b:Month>Сентябрь</b:Month>
    <b:Day>8</b:Day>
    <b:RefOrder>1</b:RefOrder>
  </b:Source>
</b:Sources>
</file>

<file path=customXml/itemProps1.xml><?xml version="1.0" encoding="utf-8"?>
<ds:datastoreItem xmlns:ds="http://schemas.openxmlformats.org/officeDocument/2006/customXml" ds:itemID="{B3834B95-A2DD-43DA-A427-4A2DD1F9D6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16891</TotalTime>
  <Pages>1</Pages>
  <Words>4978</Words>
  <Characters>28380</Characters>
  <Application>Microsoft Office Word</Application>
  <DocSecurity>0</DocSecurity>
  <Lines>236</Lines>
  <Paragraphs>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Даниил Игнатьев</dc:creator>
  <cp:keywords/>
  <dc:description/>
  <cp:lastModifiedBy>Даниил Игнатьев</cp:lastModifiedBy>
  <cp:revision>118</cp:revision>
  <cp:lastPrinted>2022-06-07T20:26:00Z</cp:lastPrinted>
  <dcterms:created xsi:type="dcterms:W3CDTF">2022-05-12T12:16:00Z</dcterms:created>
  <dcterms:modified xsi:type="dcterms:W3CDTF">2022-06-07T20:29:00Z</dcterms:modified>
</cp:coreProperties>
</file>